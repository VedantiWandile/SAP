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E36352" w14:textId="11733561" w:rsidR="00E90B57" w:rsidRDefault="00E90B57" w:rsidP="00D82950">
      <w:pPr>
        <w:spacing w:line="276" w:lineRule="auto"/>
        <w:jc w:val="center"/>
      </w:pPr>
    </w:p>
    <w:p w14:paraId="473EB07A" w14:textId="77777777" w:rsidR="00D82950" w:rsidRDefault="00D82950" w:rsidP="00C55140">
      <w:pPr>
        <w:jc w:val="center"/>
      </w:pPr>
    </w:p>
    <w:p w14:paraId="1A7FD8A0" w14:textId="77777777" w:rsidR="00D82950" w:rsidRDefault="00D82950" w:rsidP="00C55140">
      <w:pPr>
        <w:jc w:val="center"/>
      </w:pPr>
    </w:p>
    <w:p w14:paraId="41CF58B0" w14:textId="77777777" w:rsidR="00D82950" w:rsidRDefault="00D82950" w:rsidP="00C55140">
      <w:pPr>
        <w:jc w:val="center"/>
      </w:pPr>
    </w:p>
    <w:p w14:paraId="30F5445D" w14:textId="77777777" w:rsidR="00D82950" w:rsidRDefault="00D82950" w:rsidP="00C55140">
      <w:pPr>
        <w:jc w:val="center"/>
      </w:pPr>
    </w:p>
    <w:p w14:paraId="2E11AE13" w14:textId="774579BF" w:rsidR="00D82950" w:rsidRDefault="00D82950" w:rsidP="00C55140">
      <w:pPr>
        <w:jc w:val="center"/>
      </w:pPr>
    </w:p>
    <w:p w14:paraId="4C30FA45" w14:textId="79E90ED5" w:rsidR="00D82950" w:rsidRDefault="00D82950" w:rsidP="00C55140">
      <w:pPr>
        <w:jc w:val="center"/>
      </w:pPr>
    </w:p>
    <w:p w14:paraId="63F35943" w14:textId="77777777" w:rsidR="00D82950" w:rsidRDefault="00D82950" w:rsidP="00C55140">
      <w:pPr>
        <w:jc w:val="center"/>
      </w:pPr>
    </w:p>
    <w:p w14:paraId="6629FB88" w14:textId="77777777" w:rsidR="00D82950" w:rsidRDefault="00D82950" w:rsidP="00C55140">
      <w:pPr>
        <w:jc w:val="center"/>
      </w:pPr>
    </w:p>
    <w:p w14:paraId="60943485" w14:textId="77777777" w:rsidR="00D82950" w:rsidRDefault="00D82950" w:rsidP="00C55140">
      <w:pPr>
        <w:jc w:val="center"/>
      </w:pPr>
    </w:p>
    <w:p w14:paraId="678A023C" w14:textId="5C554641" w:rsidR="00D82950" w:rsidRDefault="00D82950" w:rsidP="00D82950">
      <w:pPr>
        <w:jc w:val="center"/>
      </w:pPr>
      <w:r>
        <w:rPr>
          <w:noProof/>
        </w:rPr>
        <w:drawing>
          <wp:inline distT="0" distB="0" distL="0" distR="0" wp14:anchorId="6AC35F2E" wp14:editId="51198D79">
            <wp:extent cx="5731510" cy="1626235"/>
            <wp:effectExtent l="0" t="0" r="2540" b="0"/>
            <wp:docPr id="1682358248" name="Picture 1" descr="A blue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58248" name="Picture 1" descr="A blue and black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FE7BF" w14:textId="77777777" w:rsidR="00D82950" w:rsidRDefault="00D82950" w:rsidP="00C55140">
      <w:pPr>
        <w:jc w:val="center"/>
      </w:pPr>
    </w:p>
    <w:p w14:paraId="6C7ACD46" w14:textId="34849409" w:rsidR="00C55140" w:rsidRDefault="00C55140" w:rsidP="00C55140">
      <w:pPr>
        <w:jc w:val="center"/>
        <w:rPr>
          <w:color w:val="4472C4" w:themeColor="accent1"/>
          <w:sz w:val="96"/>
          <w:szCs w:val="96"/>
        </w:rPr>
      </w:pPr>
      <w:r w:rsidRPr="00D82950">
        <w:rPr>
          <w:color w:val="4472C4" w:themeColor="accent1"/>
          <w:sz w:val="96"/>
          <w:szCs w:val="96"/>
        </w:rPr>
        <w:t>Sales &amp; Distribution</w:t>
      </w:r>
    </w:p>
    <w:p w14:paraId="691660EF" w14:textId="73AF71AF" w:rsidR="00924D2D" w:rsidRPr="000E4712" w:rsidRDefault="00924D2D" w:rsidP="00C55140">
      <w:pPr>
        <w:jc w:val="center"/>
        <w:rPr>
          <w:sz w:val="48"/>
          <w:szCs w:val="48"/>
        </w:rPr>
      </w:pPr>
      <w:r w:rsidRPr="000E4712">
        <w:rPr>
          <w:sz w:val="48"/>
          <w:szCs w:val="48"/>
        </w:rPr>
        <w:t>Guided By – Sivakumar</w:t>
      </w:r>
      <w:r w:rsidR="000E4712" w:rsidRPr="000E4712">
        <w:rPr>
          <w:sz w:val="48"/>
          <w:szCs w:val="48"/>
        </w:rPr>
        <w:t xml:space="preserve"> </w:t>
      </w:r>
      <w:proofErr w:type="spellStart"/>
      <w:r w:rsidR="000E4712" w:rsidRPr="000E4712">
        <w:rPr>
          <w:sz w:val="48"/>
          <w:szCs w:val="48"/>
        </w:rPr>
        <w:t>N</w:t>
      </w:r>
      <w:r w:rsidR="002208E5">
        <w:rPr>
          <w:sz w:val="48"/>
          <w:szCs w:val="48"/>
        </w:rPr>
        <w:t>ivarthi</w:t>
      </w:r>
      <w:proofErr w:type="spellEnd"/>
    </w:p>
    <w:p w14:paraId="23A5F5EE" w14:textId="77777777" w:rsidR="00C55140" w:rsidRDefault="00C55140" w:rsidP="00C55140">
      <w:pPr>
        <w:jc w:val="center"/>
      </w:pPr>
    </w:p>
    <w:p w14:paraId="7BC6F76E" w14:textId="77777777" w:rsidR="00C55140" w:rsidRDefault="00C55140" w:rsidP="00C55140">
      <w:pPr>
        <w:jc w:val="center"/>
      </w:pPr>
    </w:p>
    <w:p w14:paraId="086516BC" w14:textId="77777777" w:rsidR="00D82950" w:rsidRDefault="00D82950" w:rsidP="00C55140">
      <w:pPr>
        <w:jc w:val="center"/>
      </w:pPr>
    </w:p>
    <w:p w14:paraId="753589F4" w14:textId="77777777" w:rsidR="00D82950" w:rsidRDefault="00D82950" w:rsidP="00C55140">
      <w:pPr>
        <w:jc w:val="center"/>
      </w:pPr>
    </w:p>
    <w:p w14:paraId="1C93A798" w14:textId="77777777" w:rsidR="00D82950" w:rsidRDefault="00D82950" w:rsidP="00C55140">
      <w:pPr>
        <w:jc w:val="center"/>
      </w:pPr>
    </w:p>
    <w:p w14:paraId="4811FBCF" w14:textId="77777777" w:rsidR="00D82950" w:rsidRDefault="00D82950" w:rsidP="00C55140">
      <w:pPr>
        <w:jc w:val="center"/>
      </w:pPr>
    </w:p>
    <w:p w14:paraId="1D2F56B2" w14:textId="77777777" w:rsidR="00D82950" w:rsidRDefault="00D82950" w:rsidP="00C55140">
      <w:pPr>
        <w:jc w:val="center"/>
      </w:pPr>
    </w:p>
    <w:p w14:paraId="5BBAE989" w14:textId="77777777" w:rsidR="00D82950" w:rsidRDefault="00D82950" w:rsidP="00C55140">
      <w:pPr>
        <w:jc w:val="center"/>
      </w:pPr>
    </w:p>
    <w:p w14:paraId="63914B48" w14:textId="77777777" w:rsidR="00D82950" w:rsidRDefault="00D82950" w:rsidP="000E4712"/>
    <w:p w14:paraId="7C61E431" w14:textId="5E201BC2" w:rsidR="00D82950" w:rsidRPr="0039712E" w:rsidRDefault="00D82950" w:rsidP="00C55140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 w:rsidRPr="0039712E">
        <w:rPr>
          <w:rFonts w:asciiTheme="majorHAnsi" w:hAnsiTheme="majorHAnsi" w:cstheme="majorHAnsi"/>
          <w:b/>
          <w:bCs/>
          <w:sz w:val="44"/>
          <w:szCs w:val="44"/>
        </w:rPr>
        <w:lastRenderedPageBreak/>
        <w:t>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5528"/>
        <w:gridCol w:w="1933"/>
      </w:tblGrid>
      <w:tr w:rsidR="00D82950" w14:paraId="23CC610A" w14:textId="77777777" w:rsidTr="0039712E">
        <w:tc>
          <w:tcPr>
            <w:tcW w:w="1555" w:type="dxa"/>
          </w:tcPr>
          <w:p w14:paraId="7553491A" w14:textId="3B5D6F45" w:rsidR="00D82950" w:rsidRPr="00343925" w:rsidRDefault="00D82950" w:rsidP="00C55140">
            <w:pPr>
              <w:jc w:val="center"/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</w:pPr>
            <w:r w:rsidRPr="00343925"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  <w:t>Sr. No.</w:t>
            </w:r>
          </w:p>
        </w:tc>
        <w:tc>
          <w:tcPr>
            <w:tcW w:w="5528" w:type="dxa"/>
          </w:tcPr>
          <w:p w14:paraId="1728561F" w14:textId="40996CA2" w:rsidR="00D82950" w:rsidRPr="00343925" w:rsidRDefault="00D82950" w:rsidP="00C55140">
            <w:pPr>
              <w:jc w:val="center"/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</w:pPr>
            <w:r w:rsidRPr="00343925"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  <w:t>Title</w:t>
            </w:r>
          </w:p>
        </w:tc>
        <w:tc>
          <w:tcPr>
            <w:tcW w:w="1933" w:type="dxa"/>
          </w:tcPr>
          <w:p w14:paraId="017C977E" w14:textId="20B07DF0" w:rsidR="00D82950" w:rsidRPr="00343925" w:rsidRDefault="00D82950" w:rsidP="00C55140">
            <w:pPr>
              <w:jc w:val="center"/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</w:pPr>
            <w:r w:rsidRPr="00343925">
              <w:rPr>
                <w:rFonts w:asciiTheme="majorHAnsi" w:hAnsiTheme="majorHAnsi" w:cstheme="majorHAnsi"/>
                <w:b/>
                <w:bCs/>
                <w:sz w:val="32"/>
                <w:szCs w:val="32"/>
              </w:rPr>
              <w:t>Page No</w:t>
            </w:r>
          </w:p>
        </w:tc>
      </w:tr>
      <w:tr w:rsidR="00D82950" w14:paraId="2114D945" w14:textId="77777777" w:rsidTr="0039712E">
        <w:tc>
          <w:tcPr>
            <w:tcW w:w="1555" w:type="dxa"/>
          </w:tcPr>
          <w:p w14:paraId="72B3932C" w14:textId="119B91A4" w:rsidR="00D82950" w:rsidRPr="00343925" w:rsidRDefault="00D82950" w:rsidP="00C55140">
            <w:pPr>
              <w:jc w:val="center"/>
              <w:rPr>
                <w:b/>
                <w:bCs/>
                <w:sz w:val="32"/>
                <w:szCs w:val="32"/>
              </w:rPr>
            </w:pPr>
            <w:r w:rsidRPr="00343925">
              <w:rPr>
                <w:sz w:val="32"/>
                <w:szCs w:val="32"/>
              </w:rPr>
              <w:t>1</w:t>
            </w:r>
          </w:p>
        </w:tc>
        <w:tc>
          <w:tcPr>
            <w:tcW w:w="5528" w:type="dxa"/>
          </w:tcPr>
          <w:p w14:paraId="2DDC081E" w14:textId="77777777" w:rsidR="00D82950" w:rsidRPr="00343925" w:rsidRDefault="00D82950" w:rsidP="00111DDA">
            <w:pPr>
              <w:rPr>
                <w:sz w:val="32"/>
                <w:szCs w:val="32"/>
              </w:rPr>
            </w:pPr>
            <w:r w:rsidRPr="00343925">
              <w:rPr>
                <w:sz w:val="32"/>
                <w:szCs w:val="32"/>
              </w:rPr>
              <w:t>Introduction</w:t>
            </w:r>
          </w:p>
          <w:p w14:paraId="5118D836" w14:textId="558CD264" w:rsidR="00CC64C5" w:rsidRPr="00343925" w:rsidRDefault="00CC64C5" w:rsidP="00111DDA">
            <w:pPr>
              <w:rPr>
                <w:rFonts w:asciiTheme="majorHAnsi" w:hAnsiTheme="majorHAnsi" w:cstheme="majorHAnsi"/>
                <w:sz w:val="32"/>
                <w:szCs w:val="32"/>
              </w:rPr>
            </w:pPr>
            <w:r w:rsidRPr="00343925">
              <w:rPr>
                <w:rFonts w:asciiTheme="majorHAnsi" w:hAnsiTheme="majorHAnsi" w:cstheme="majorHAnsi"/>
                <w:sz w:val="32"/>
                <w:szCs w:val="32"/>
              </w:rPr>
              <w:t>Company Code</w:t>
            </w:r>
          </w:p>
          <w:p w14:paraId="2BF113FF" w14:textId="77777777" w:rsidR="001C706F" w:rsidRPr="00343925" w:rsidRDefault="00CC64C5" w:rsidP="00111DDA">
            <w:pPr>
              <w:rPr>
                <w:rFonts w:asciiTheme="majorHAnsi" w:hAnsiTheme="majorHAnsi" w:cstheme="majorHAnsi"/>
                <w:sz w:val="32"/>
                <w:szCs w:val="32"/>
              </w:rPr>
            </w:pPr>
            <w:r w:rsidRPr="00343925">
              <w:rPr>
                <w:rFonts w:asciiTheme="majorHAnsi" w:hAnsiTheme="majorHAnsi" w:cstheme="majorHAnsi"/>
                <w:sz w:val="32"/>
                <w:szCs w:val="32"/>
              </w:rPr>
              <w:t>Sales Organisation</w:t>
            </w:r>
          </w:p>
          <w:p w14:paraId="59703EE3" w14:textId="77777777" w:rsidR="00CC64C5" w:rsidRPr="00343925" w:rsidRDefault="00CC64C5" w:rsidP="00111DDA">
            <w:pPr>
              <w:rPr>
                <w:rFonts w:asciiTheme="majorHAnsi" w:hAnsiTheme="majorHAnsi" w:cstheme="majorHAnsi"/>
                <w:sz w:val="32"/>
                <w:szCs w:val="32"/>
              </w:rPr>
            </w:pPr>
            <w:r w:rsidRPr="00343925">
              <w:rPr>
                <w:rFonts w:asciiTheme="majorHAnsi" w:hAnsiTheme="majorHAnsi" w:cstheme="majorHAnsi"/>
                <w:sz w:val="32"/>
                <w:szCs w:val="32"/>
              </w:rPr>
              <w:t>Distribution Channel</w:t>
            </w:r>
          </w:p>
          <w:p w14:paraId="2EA03529" w14:textId="77777777" w:rsidR="00CC64C5" w:rsidRPr="00343925" w:rsidRDefault="00CC64C5" w:rsidP="00111DDA">
            <w:pPr>
              <w:rPr>
                <w:rFonts w:asciiTheme="majorHAnsi" w:hAnsiTheme="majorHAnsi" w:cstheme="majorHAnsi"/>
                <w:sz w:val="32"/>
                <w:szCs w:val="32"/>
              </w:rPr>
            </w:pPr>
            <w:r w:rsidRPr="00343925">
              <w:rPr>
                <w:rFonts w:asciiTheme="majorHAnsi" w:hAnsiTheme="majorHAnsi" w:cstheme="majorHAnsi"/>
                <w:sz w:val="32"/>
                <w:szCs w:val="32"/>
              </w:rPr>
              <w:t>Division</w:t>
            </w:r>
          </w:p>
          <w:p w14:paraId="6E2202D1" w14:textId="1BAF844B" w:rsidR="00CC64C5" w:rsidRPr="00343925" w:rsidRDefault="00CC64C5" w:rsidP="00111DDA">
            <w:pPr>
              <w:rPr>
                <w:sz w:val="32"/>
                <w:szCs w:val="32"/>
              </w:rPr>
            </w:pPr>
            <w:r w:rsidRPr="00343925">
              <w:rPr>
                <w:rFonts w:asciiTheme="majorHAnsi" w:hAnsiTheme="majorHAnsi" w:cstheme="majorHAnsi"/>
                <w:sz w:val="32"/>
                <w:szCs w:val="32"/>
              </w:rPr>
              <w:t>Plant</w:t>
            </w:r>
          </w:p>
        </w:tc>
        <w:tc>
          <w:tcPr>
            <w:tcW w:w="1933" w:type="dxa"/>
          </w:tcPr>
          <w:p w14:paraId="29D30FE0" w14:textId="6C16927E" w:rsidR="00D82950" w:rsidRPr="00343925" w:rsidRDefault="006E0B73" w:rsidP="00C5514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</w:tr>
      <w:tr w:rsidR="00D82950" w14:paraId="5CAE543F" w14:textId="77777777" w:rsidTr="0039712E">
        <w:tc>
          <w:tcPr>
            <w:tcW w:w="1555" w:type="dxa"/>
          </w:tcPr>
          <w:p w14:paraId="37DFFE30" w14:textId="182EFF72" w:rsidR="00D82950" w:rsidRPr="00343925" w:rsidRDefault="00D82950" w:rsidP="00C55140">
            <w:pPr>
              <w:jc w:val="center"/>
              <w:rPr>
                <w:sz w:val="32"/>
                <w:szCs w:val="32"/>
              </w:rPr>
            </w:pPr>
            <w:r w:rsidRPr="00343925">
              <w:rPr>
                <w:sz w:val="32"/>
                <w:szCs w:val="32"/>
              </w:rPr>
              <w:t>2</w:t>
            </w:r>
          </w:p>
        </w:tc>
        <w:tc>
          <w:tcPr>
            <w:tcW w:w="5528" w:type="dxa"/>
          </w:tcPr>
          <w:p w14:paraId="66DF5FAB" w14:textId="77777777" w:rsidR="00D82950" w:rsidRPr="00343925" w:rsidRDefault="0039712E" w:rsidP="00111DDA">
            <w:pPr>
              <w:rPr>
                <w:sz w:val="32"/>
                <w:szCs w:val="32"/>
              </w:rPr>
            </w:pPr>
            <w:r w:rsidRPr="00343925">
              <w:rPr>
                <w:sz w:val="32"/>
                <w:szCs w:val="32"/>
              </w:rPr>
              <w:t>Customer Master</w:t>
            </w:r>
          </w:p>
          <w:p w14:paraId="373AFCC3" w14:textId="77777777" w:rsidR="00CC64C5" w:rsidRPr="00343925" w:rsidRDefault="00CC64C5" w:rsidP="00554E7E">
            <w:pPr>
              <w:rPr>
                <w:rFonts w:asciiTheme="majorHAnsi" w:hAnsiTheme="majorHAnsi" w:cstheme="majorHAnsi"/>
                <w:sz w:val="32"/>
                <w:szCs w:val="32"/>
              </w:rPr>
            </w:pPr>
            <w:r w:rsidRPr="00343925">
              <w:rPr>
                <w:rFonts w:asciiTheme="majorHAnsi" w:hAnsiTheme="majorHAnsi" w:cstheme="majorHAnsi"/>
                <w:sz w:val="32"/>
                <w:szCs w:val="32"/>
              </w:rPr>
              <w:t xml:space="preserve">Customer with Reference </w:t>
            </w:r>
          </w:p>
          <w:p w14:paraId="3B32415E" w14:textId="59286FE1" w:rsidR="00CC64C5" w:rsidRPr="00343925" w:rsidRDefault="00CC64C5" w:rsidP="00554E7E">
            <w:pPr>
              <w:rPr>
                <w:rFonts w:asciiTheme="majorHAnsi" w:hAnsiTheme="majorHAnsi" w:cstheme="majorHAnsi"/>
                <w:sz w:val="32"/>
                <w:szCs w:val="32"/>
              </w:rPr>
            </w:pPr>
            <w:r w:rsidRPr="00343925">
              <w:rPr>
                <w:rFonts w:asciiTheme="majorHAnsi" w:hAnsiTheme="majorHAnsi" w:cstheme="majorHAnsi"/>
                <w:sz w:val="32"/>
                <w:szCs w:val="32"/>
              </w:rPr>
              <w:t xml:space="preserve">Three </w:t>
            </w:r>
            <w:r w:rsidR="00554E7E" w:rsidRPr="00343925">
              <w:rPr>
                <w:rFonts w:asciiTheme="majorHAnsi" w:hAnsiTheme="majorHAnsi" w:cstheme="majorHAnsi"/>
                <w:sz w:val="32"/>
                <w:szCs w:val="32"/>
              </w:rPr>
              <w:t>views</w:t>
            </w:r>
            <w:r w:rsidRPr="00343925">
              <w:rPr>
                <w:rFonts w:asciiTheme="majorHAnsi" w:hAnsiTheme="majorHAnsi" w:cstheme="majorHAnsi"/>
                <w:sz w:val="32"/>
                <w:szCs w:val="32"/>
              </w:rPr>
              <w:t xml:space="preserve"> in Customer</w:t>
            </w:r>
          </w:p>
          <w:p w14:paraId="27275447" w14:textId="7F58F92E" w:rsidR="00CC64C5" w:rsidRPr="00343925" w:rsidRDefault="00554E7E" w:rsidP="00554E7E">
            <w:pPr>
              <w:rPr>
                <w:sz w:val="32"/>
                <w:szCs w:val="32"/>
              </w:rPr>
            </w:pPr>
            <w:r w:rsidRPr="00343925">
              <w:rPr>
                <w:rFonts w:asciiTheme="majorHAnsi" w:hAnsiTheme="majorHAnsi" w:cstheme="majorHAnsi"/>
                <w:sz w:val="32"/>
                <w:szCs w:val="32"/>
              </w:rPr>
              <w:t>Partner Functions</w:t>
            </w:r>
          </w:p>
        </w:tc>
        <w:tc>
          <w:tcPr>
            <w:tcW w:w="1933" w:type="dxa"/>
          </w:tcPr>
          <w:p w14:paraId="2AD8DD4B" w14:textId="614B86B2" w:rsidR="00D82950" w:rsidRPr="00343925" w:rsidRDefault="00F75CDA" w:rsidP="00C5514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9</w:t>
            </w:r>
          </w:p>
        </w:tc>
      </w:tr>
      <w:tr w:rsidR="00D82950" w14:paraId="79D4AE5B" w14:textId="77777777" w:rsidTr="0039712E">
        <w:tc>
          <w:tcPr>
            <w:tcW w:w="1555" w:type="dxa"/>
          </w:tcPr>
          <w:p w14:paraId="26E2D219" w14:textId="5E0A7B19" w:rsidR="00D82950" w:rsidRPr="00343925" w:rsidRDefault="00D82950" w:rsidP="00C55140">
            <w:pPr>
              <w:jc w:val="center"/>
              <w:rPr>
                <w:sz w:val="32"/>
                <w:szCs w:val="32"/>
              </w:rPr>
            </w:pPr>
            <w:r w:rsidRPr="00343925">
              <w:rPr>
                <w:sz w:val="32"/>
                <w:szCs w:val="32"/>
              </w:rPr>
              <w:t>3</w:t>
            </w:r>
          </w:p>
        </w:tc>
        <w:tc>
          <w:tcPr>
            <w:tcW w:w="5528" w:type="dxa"/>
          </w:tcPr>
          <w:p w14:paraId="1AE14B99" w14:textId="77777777" w:rsidR="00D82950" w:rsidRPr="00343925" w:rsidRDefault="0039712E" w:rsidP="00111DDA">
            <w:pPr>
              <w:rPr>
                <w:sz w:val="32"/>
                <w:szCs w:val="32"/>
              </w:rPr>
            </w:pPr>
            <w:r w:rsidRPr="00343925">
              <w:rPr>
                <w:sz w:val="32"/>
                <w:szCs w:val="32"/>
              </w:rPr>
              <w:t>Material Master</w:t>
            </w:r>
          </w:p>
          <w:p w14:paraId="25F7160E" w14:textId="77777777" w:rsidR="00821C69" w:rsidRPr="00343925" w:rsidRDefault="00821C69" w:rsidP="00111DDA">
            <w:pPr>
              <w:rPr>
                <w:rFonts w:asciiTheme="majorHAnsi" w:hAnsiTheme="majorHAnsi" w:cstheme="majorHAnsi"/>
                <w:sz w:val="32"/>
                <w:szCs w:val="32"/>
              </w:rPr>
            </w:pPr>
            <w:r w:rsidRPr="00343925">
              <w:rPr>
                <w:rFonts w:asciiTheme="majorHAnsi" w:hAnsiTheme="majorHAnsi" w:cstheme="majorHAnsi"/>
                <w:sz w:val="32"/>
                <w:szCs w:val="32"/>
              </w:rPr>
              <w:t>View in Material Master</w:t>
            </w:r>
          </w:p>
          <w:p w14:paraId="39658CFE" w14:textId="77777777" w:rsidR="00821C69" w:rsidRPr="00343925" w:rsidRDefault="00054CED" w:rsidP="00111DDA">
            <w:pPr>
              <w:rPr>
                <w:rFonts w:asciiTheme="majorHAnsi" w:hAnsiTheme="majorHAnsi" w:cstheme="majorHAnsi"/>
                <w:sz w:val="32"/>
                <w:szCs w:val="32"/>
              </w:rPr>
            </w:pPr>
            <w:r w:rsidRPr="00343925">
              <w:rPr>
                <w:rFonts w:asciiTheme="majorHAnsi" w:hAnsiTheme="majorHAnsi" w:cstheme="majorHAnsi"/>
                <w:sz w:val="32"/>
                <w:szCs w:val="32"/>
              </w:rPr>
              <w:t>Moving Average</w:t>
            </w:r>
          </w:p>
          <w:p w14:paraId="66A2E16C" w14:textId="02934C87" w:rsidR="00054CED" w:rsidRPr="00343925" w:rsidRDefault="00054CED" w:rsidP="00111DDA">
            <w:pPr>
              <w:rPr>
                <w:sz w:val="32"/>
                <w:szCs w:val="32"/>
              </w:rPr>
            </w:pPr>
            <w:r w:rsidRPr="00343925">
              <w:rPr>
                <w:rFonts w:asciiTheme="majorHAnsi" w:hAnsiTheme="majorHAnsi" w:cstheme="majorHAnsi"/>
                <w:sz w:val="32"/>
                <w:szCs w:val="32"/>
              </w:rPr>
              <w:t>Adding Stock</w:t>
            </w:r>
          </w:p>
        </w:tc>
        <w:tc>
          <w:tcPr>
            <w:tcW w:w="1933" w:type="dxa"/>
          </w:tcPr>
          <w:p w14:paraId="11AECBFF" w14:textId="17F65A60" w:rsidR="00D82950" w:rsidRPr="00343925" w:rsidRDefault="00F75CDA" w:rsidP="00C5514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15</w:t>
            </w:r>
          </w:p>
        </w:tc>
      </w:tr>
      <w:tr w:rsidR="00D82950" w14:paraId="611ACE13" w14:textId="77777777" w:rsidTr="0039712E">
        <w:tc>
          <w:tcPr>
            <w:tcW w:w="1555" w:type="dxa"/>
          </w:tcPr>
          <w:p w14:paraId="6F31C627" w14:textId="5321613F" w:rsidR="00D82950" w:rsidRPr="00343925" w:rsidRDefault="00D82950" w:rsidP="00C55140">
            <w:pPr>
              <w:jc w:val="center"/>
              <w:rPr>
                <w:sz w:val="32"/>
                <w:szCs w:val="32"/>
              </w:rPr>
            </w:pPr>
            <w:r w:rsidRPr="00343925">
              <w:rPr>
                <w:sz w:val="32"/>
                <w:szCs w:val="32"/>
              </w:rPr>
              <w:t>4</w:t>
            </w:r>
          </w:p>
        </w:tc>
        <w:tc>
          <w:tcPr>
            <w:tcW w:w="5528" w:type="dxa"/>
          </w:tcPr>
          <w:p w14:paraId="328074CD" w14:textId="77777777" w:rsidR="00D82950" w:rsidRPr="00343925" w:rsidRDefault="0039712E" w:rsidP="00111DDA">
            <w:pPr>
              <w:rPr>
                <w:sz w:val="32"/>
                <w:szCs w:val="32"/>
              </w:rPr>
            </w:pPr>
            <w:r w:rsidRPr="00343925">
              <w:rPr>
                <w:sz w:val="32"/>
                <w:szCs w:val="32"/>
              </w:rPr>
              <w:t>OTC/O2C Cycle</w:t>
            </w:r>
          </w:p>
          <w:p w14:paraId="2FC895AC" w14:textId="77777777" w:rsidR="00054CED" w:rsidRPr="00343925" w:rsidRDefault="00054CED" w:rsidP="00111DDA">
            <w:pPr>
              <w:rPr>
                <w:rFonts w:asciiTheme="majorHAnsi" w:hAnsiTheme="majorHAnsi" w:cstheme="majorHAnsi"/>
                <w:sz w:val="32"/>
                <w:szCs w:val="32"/>
              </w:rPr>
            </w:pPr>
            <w:r w:rsidRPr="00343925">
              <w:rPr>
                <w:rFonts w:asciiTheme="majorHAnsi" w:hAnsiTheme="majorHAnsi" w:cstheme="majorHAnsi"/>
                <w:sz w:val="32"/>
                <w:szCs w:val="32"/>
              </w:rPr>
              <w:t>Inquiry</w:t>
            </w:r>
          </w:p>
          <w:p w14:paraId="34AF1138" w14:textId="77777777" w:rsidR="00054CED" w:rsidRPr="00343925" w:rsidRDefault="00054CED" w:rsidP="00111DDA">
            <w:pPr>
              <w:rPr>
                <w:rFonts w:asciiTheme="majorHAnsi" w:hAnsiTheme="majorHAnsi" w:cstheme="majorHAnsi"/>
                <w:sz w:val="32"/>
                <w:szCs w:val="32"/>
              </w:rPr>
            </w:pPr>
            <w:r w:rsidRPr="00343925">
              <w:rPr>
                <w:rFonts w:asciiTheme="majorHAnsi" w:hAnsiTheme="majorHAnsi" w:cstheme="majorHAnsi"/>
                <w:sz w:val="32"/>
                <w:szCs w:val="32"/>
              </w:rPr>
              <w:t xml:space="preserve">Quotation </w:t>
            </w:r>
          </w:p>
          <w:p w14:paraId="3EC028F7" w14:textId="77777777" w:rsidR="00054CED" w:rsidRPr="00343925" w:rsidRDefault="00D92466" w:rsidP="00111DDA">
            <w:pPr>
              <w:rPr>
                <w:rFonts w:asciiTheme="majorHAnsi" w:hAnsiTheme="majorHAnsi" w:cstheme="majorHAnsi"/>
                <w:sz w:val="32"/>
                <w:szCs w:val="32"/>
              </w:rPr>
            </w:pPr>
            <w:r w:rsidRPr="00343925">
              <w:rPr>
                <w:rFonts w:asciiTheme="majorHAnsi" w:hAnsiTheme="majorHAnsi" w:cstheme="majorHAnsi"/>
                <w:sz w:val="32"/>
                <w:szCs w:val="32"/>
              </w:rPr>
              <w:t>Order</w:t>
            </w:r>
          </w:p>
          <w:p w14:paraId="2D44DBDA" w14:textId="77777777" w:rsidR="00D92466" w:rsidRPr="00343925" w:rsidRDefault="00D92466" w:rsidP="00111DDA">
            <w:pPr>
              <w:rPr>
                <w:rFonts w:asciiTheme="majorHAnsi" w:hAnsiTheme="majorHAnsi" w:cstheme="majorHAnsi"/>
                <w:sz w:val="32"/>
                <w:szCs w:val="32"/>
              </w:rPr>
            </w:pPr>
            <w:r w:rsidRPr="00343925">
              <w:rPr>
                <w:rFonts w:asciiTheme="majorHAnsi" w:hAnsiTheme="majorHAnsi" w:cstheme="majorHAnsi"/>
                <w:sz w:val="32"/>
                <w:szCs w:val="32"/>
              </w:rPr>
              <w:t xml:space="preserve">Delivery </w:t>
            </w:r>
          </w:p>
          <w:p w14:paraId="638BB1FD" w14:textId="304D57D7" w:rsidR="00D92466" w:rsidRPr="00343925" w:rsidRDefault="00D92466" w:rsidP="00111DDA">
            <w:pPr>
              <w:rPr>
                <w:sz w:val="32"/>
                <w:szCs w:val="32"/>
              </w:rPr>
            </w:pPr>
            <w:r w:rsidRPr="00343925">
              <w:rPr>
                <w:rFonts w:asciiTheme="majorHAnsi" w:hAnsiTheme="majorHAnsi" w:cstheme="majorHAnsi"/>
                <w:sz w:val="32"/>
                <w:szCs w:val="32"/>
              </w:rPr>
              <w:t>Billing</w:t>
            </w:r>
          </w:p>
        </w:tc>
        <w:tc>
          <w:tcPr>
            <w:tcW w:w="1933" w:type="dxa"/>
          </w:tcPr>
          <w:p w14:paraId="01381F70" w14:textId="509DF029" w:rsidR="00D82950" w:rsidRPr="00343925" w:rsidRDefault="00F75CDA" w:rsidP="00C5514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22</w:t>
            </w:r>
          </w:p>
        </w:tc>
      </w:tr>
      <w:tr w:rsidR="00D82950" w14:paraId="2370F9B1" w14:textId="77777777" w:rsidTr="0039712E">
        <w:tc>
          <w:tcPr>
            <w:tcW w:w="1555" w:type="dxa"/>
          </w:tcPr>
          <w:p w14:paraId="5C608632" w14:textId="429C8EB2" w:rsidR="00D82950" w:rsidRPr="00343925" w:rsidRDefault="00D82950" w:rsidP="00C55140">
            <w:pPr>
              <w:jc w:val="center"/>
              <w:rPr>
                <w:sz w:val="32"/>
                <w:szCs w:val="32"/>
              </w:rPr>
            </w:pPr>
            <w:r w:rsidRPr="00343925">
              <w:rPr>
                <w:sz w:val="32"/>
                <w:szCs w:val="32"/>
              </w:rPr>
              <w:t>5</w:t>
            </w:r>
          </w:p>
        </w:tc>
        <w:tc>
          <w:tcPr>
            <w:tcW w:w="5528" w:type="dxa"/>
          </w:tcPr>
          <w:p w14:paraId="7E09028E" w14:textId="0D9BB4E8" w:rsidR="00D82950" w:rsidRPr="00343925" w:rsidRDefault="0039712E" w:rsidP="00111DDA">
            <w:pPr>
              <w:rPr>
                <w:sz w:val="32"/>
                <w:szCs w:val="32"/>
              </w:rPr>
            </w:pPr>
            <w:r w:rsidRPr="00343925">
              <w:rPr>
                <w:sz w:val="32"/>
                <w:szCs w:val="32"/>
              </w:rPr>
              <w:t>CMIR</w:t>
            </w:r>
          </w:p>
        </w:tc>
        <w:tc>
          <w:tcPr>
            <w:tcW w:w="1933" w:type="dxa"/>
          </w:tcPr>
          <w:p w14:paraId="3AB3EBFC" w14:textId="130177E4" w:rsidR="00D82950" w:rsidRPr="00343925" w:rsidRDefault="00F75CDA" w:rsidP="00C5514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33</w:t>
            </w:r>
          </w:p>
        </w:tc>
      </w:tr>
      <w:tr w:rsidR="0039712E" w14:paraId="605DB334" w14:textId="77777777" w:rsidTr="0039712E">
        <w:tc>
          <w:tcPr>
            <w:tcW w:w="1555" w:type="dxa"/>
          </w:tcPr>
          <w:p w14:paraId="561560C8" w14:textId="05B0CD4D" w:rsidR="0039712E" w:rsidRPr="00343925" w:rsidRDefault="0039712E" w:rsidP="00C55140">
            <w:pPr>
              <w:jc w:val="center"/>
              <w:rPr>
                <w:sz w:val="32"/>
                <w:szCs w:val="32"/>
              </w:rPr>
            </w:pPr>
            <w:r w:rsidRPr="00343925">
              <w:rPr>
                <w:sz w:val="32"/>
                <w:szCs w:val="32"/>
              </w:rPr>
              <w:t>6</w:t>
            </w:r>
          </w:p>
        </w:tc>
        <w:tc>
          <w:tcPr>
            <w:tcW w:w="5528" w:type="dxa"/>
          </w:tcPr>
          <w:p w14:paraId="0D2EC335" w14:textId="32BE1FA0" w:rsidR="0039712E" w:rsidRPr="00343925" w:rsidRDefault="0039712E" w:rsidP="00111DDA">
            <w:pPr>
              <w:rPr>
                <w:sz w:val="32"/>
                <w:szCs w:val="32"/>
              </w:rPr>
            </w:pPr>
            <w:r w:rsidRPr="00343925">
              <w:rPr>
                <w:sz w:val="32"/>
                <w:szCs w:val="32"/>
              </w:rPr>
              <w:t>Sales Document Type</w:t>
            </w:r>
          </w:p>
        </w:tc>
        <w:tc>
          <w:tcPr>
            <w:tcW w:w="1933" w:type="dxa"/>
          </w:tcPr>
          <w:p w14:paraId="560386F8" w14:textId="50DDCF19" w:rsidR="0039712E" w:rsidRPr="00343925" w:rsidRDefault="00F75CDA" w:rsidP="00C5514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35</w:t>
            </w:r>
          </w:p>
        </w:tc>
      </w:tr>
      <w:tr w:rsidR="0039712E" w14:paraId="0BB9AA2B" w14:textId="77777777" w:rsidTr="0039712E">
        <w:tc>
          <w:tcPr>
            <w:tcW w:w="1555" w:type="dxa"/>
          </w:tcPr>
          <w:p w14:paraId="3336E668" w14:textId="6CC1EBBD" w:rsidR="0039712E" w:rsidRPr="00343925" w:rsidRDefault="0039712E" w:rsidP="00C55140">
            <w:pPr>
              <w:jc w:val="center"/>
              <w:rPr>
                <w:sz w:val="32"/>
                <w:szCs w:val="32"/>
              </w:rPr>
            </w:pPr>
            <w:r w:rsidRPr="00343925">
              <w:rPr>
                <w:sz w:val="32"/>
                <w:szCs w:val="32"/>
              </w:rPr>
              <w:t>7</w:t>
            </w:r>
          </w:p>
        </w:tc>
        <w:tc>
          <w:tcPr>
            <w:tcW w:w="5528" w:type="dxa"/>
          </w:tcPr>
          <w:p w14:paraId="09C12A9F" w14:textId="77777777" w:rsidR="0039712E" w:rsidRDefault="0039712E" w:rsidP="00111DDA">
            <w:pPr>
              <w:rPr>
                <w:sz w:val="32"/>
                <w:szCs w:val="32"/>
              </w:rPr>
            </w:pPr>
            <w:r w:rsidRPr="00343925">
              <w:rPr>
                <w:sz w:val="32"/>
                <w:szCs w:val="32"/>
              </w:rPr>
              <w:t>Pricing Procedure</w:t>
            </w:r>
          </w:p>
          <w:p w14:paraId="296F39E3" w14:textId="77777777" w:rsidR="005A0F1B" w:rsidRPr="003D651E" w:rsidRDefault="005A0F1B" w:rsidP="00111DDA">
            <w:pPr>
              <w:rPr>
                <w:rFonts w:asciiTheme="majorHAnsi" w:hAnsiTheme="majorHAnsi" w:cstheme="majorHAnsi"/>
                <w:sz w:val="32"/>
                <w:szCs w:val="32"/>
              </w:rPr>
            </w:pPr>
            <w:r w:rsidRPr="003D651E">
              <w:rPr>
                <w:rFonts w:asciiTheme="majorHAnsi" w:hAnsiTheme="majorHAnsi" w:cstheme="majorHAnsi"/>
                <w:sz w:val="32"/>
                <w:szCs w:val="32"/>
              </w:rPr>
              <w:t>Condition Technique</w:t>
            </w:r>
          </w:p>
          <w:p w14:paraId="29C91A0F" w14:textId="77777777" w:rsidR="005A0F1B" w:rsidRPr="003D651E" w:rsidRDefault="003D651E" w:rsidP="00111DDA">
            <w:pPr>
              <w:rPr>
                <w:rFonts w:asciiTheme="majorHAnsi" w:hAnsiTheme="majorHAnsi" w:cstheme="majorHAnsi"/>
                <w:sz w:val="32"/>
                <w:szCs w:val="32"/>
              </w:rPr>
            </w:pPr>
            <w:r w:rsidRPr="003D651E">
              <w:rPr>
                <w:rFonts w:asciiTheme="majorHAnsi" w:hAnsiTheme="majorHAnsi" w:cstheme="majorHAnsi"/>
                <w:sz w:val="32"/>
                <w:szCs w:val="32"/>
              </w:rPr>
              <w:t>Pricing Condition</w:t>
            </w:r>
          </w:p>
          <w:p w14:paraId="5C31F933" w14:textId="3C553A3B" w:rsidR="003D651E" w:rsidRPr="00343925" w:rsidRDefault="003D651E" w:rsidP="00111DDA">
            <w:pPr>
              <w:rPr>
                <w:sz w:val="32"/>
                <w:szCs w:val="32"/>
              </w:rPr>
            </w:pPr>
            <w:r w:rsidRPr="003D651E">
              <w:rPr>
                <w:rFonts w:asciiTheme="majorHAnsi" w:hAnsiTheme="majorHAnsi" w:cstheme="majorHAnsi"/>
                <w:sz w:val="32"/>
                <w:szCs w:val="32"/>
              </w:rPr>
              <w:t>Access Sequence</w:t>
            </w:r>
          </w:p>
        </w:tc>
        <w:tc>
          <w:tcPr>
            <w:tcW w:w="1933" w:type="dxa"/>
          </w:tcPr>
          <w:p w14:paraId="0431F611" w14:textId="13B0960C" w:rsidR="0039712E" w:rsidRPr="00343925" w:rsidRDefault="00F75CDA" w:rsidP="00C5514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38</w:t>
            </w:r>
            <w:r w:rsidR="00F716CE">
              <w:rPr>
                <w:sz w:val="32"/>
                <w:szCs w:val="32"/>
              </w:rPr>
              <w:t xml:space="preserve"> </w:t>
            </w:r>
          </w:p>
        </w:tc>
      </w:tr>
      <w:tr w:rsidR="0039712E" w14:paraId="1F5426CA" w14:textId="77777777" w:rsidTr="0039712E">
        <w:tc>
          <w:tcPr>
            <w:tcW w:w="1555" w:type="dxa"/>
          </w:tcPr>
          <w:p w14:paraId="611C5EAD" w14:textId="7A60E80C" w:rsidR="0039712E" w:rsidRPr="00343925" w:rsidRDefault="0039712E" w:rsidP="00C55140">
            <w:pPr>
              <w:jc w:val="center"/>
              <w:rPr>
                <w:sz w:val="32"/>
                <w:szCs w:val="32"/>
              </w:rPr>
            </w:pPr>
            <w:r w:rsidRPr="00343925">
              <w:rPr>
                <w:sz w:val="32"/>
                <w:szCs w:val="32"/>
              </w:rPr>
              <w:t>8</w:t>
            </w:r>
          </w:p>
        </w:tc>
        <w:tc>
          <w:tcPr>
            <w:tcW w:w="5528" w:type="dxa"/>
          </w:tcPr>
          <w:p w14:paraId="2ECA65E5" w14:textId="77777777" w:rsidR="0039712E" w:rsidRDefault="0039712E" w:rsidP="00111DDA">
            <w:pPr>
              <w:rPr>
                <w:sz w:val="32"/>
                <w:szCs w:val="32"/>
              </w:rPr>
            </w:pPr>
            <w:r w:rsidRPr="00343925">
              <w:rPr>
                <w:sz w:val="32"/>
                <w:szCs w:val="32"/>
              </w:rPr>
              <w:t>Free Goods</w:t>
            </w:r>
          </w:p>
          <w:p w14:paraId="3861EAC4" w14:textId="77777777" w:rsidR="00697C7A" w:rsidRPr="00697C7A" w:rsidRDefault="00697C7A" w:rsidP="00111DDA">
            <w:pPr>
              <w:rPr>
                <w:rFonts w:asciiTheme="majorHAnsi" w:hAnsiTheme="majorHAnsi" w:cstheme="majorHAnsi"/>
                <w:sz w:val="32"/>
                <w:szCs w:val="32"/>
              </w:rPr>
            </w:pPr>
            <w:r w:rsidRPr="00697C7A">
              <w:rPr>
                <w:rFonts w:asciiTheme="majorHAnsi" w:hAnsiTheme="majorHAnsi" w:cstheme="majorHAnsi"/>
                <w:sz w:val="32"/>
                <w:szCs w:val="32"/>
              </w:rPr>
              <w:t>Exclusive</w:t>
            </w:r>
          </w:p>
          <w:p w14:paraId="1868FD53" w14:textId="71D7E614" w:rsidR="00697C7A" w:rsidRPr="00343925" w:rsidRDefault="00697C7A" w:rsidP="00111DDA">
            <w:pPr>
              <w:rPr>
                <w:sz w:val="32"/>
                <w:szCs w:val="32"/>
              </w:rPr>
            </w:pPr>
            <w:r w:rsidRPr="00697C7A">
              <w:rPr>
                <w:rFonts w:asciiTheme="majorHAnsi" w:hAnsiTheme="majorHAnsi" w:cstheme="majorHAnsi"/>
                <w:sz w:val="32"/>
                <w:szCs w:val="32"/>
              </w:rPr>
              <w:t>Inclusive</w:t>
            </w:r>
          </w:p>
        </w:tc>
        <w:tc>
          <w:tcPr>
            <w:tcW w:w="1933" w:type="dxa"/>
          </w:tcPr>
          <w:p w14:paraId="0ECB10E7" w14:textId="5E15F750" w:rsidR="0039712E" w:rsidRPr="00343925" w:rsidRDefault="00F75CDA" w:rsidP="00C5514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44</w:t>
            </w:r>
            <w:r w:rsidR="00F716CE">
              <w:rPr>
                <w:sz w:val="32"/>
                <w:szCs w:val="32"/>
              </w:rPr>
              <w:t xml:space="preserve"> </w:t>
            </w:r>
          </w:p>
        </w:tc>
      </w:tr>
      <w:tr w:rsidR="00F07EC1" w14:paraId="5125CDDB" w14:textId="77777777" w:rsidTr="0039712E">
        <w:tc>
          <w:tcPr>
            <w:tcW w:w="1555" w:type="dxa"/>
          </w:tcPr>
          <w:p w14:paraId="79FC674B" w14:textId="325725BF" w:rsidR="00F07EC1" w:rsidRPr="00343925" w:rsidRDefault="00F07EC1" w:rsidP="00C5514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9</w:t>
            </w:r>
          </w:p>
        </w:tc>
        <w:tc>
          <w:tcPr>
            <w:tcW w:w="5528" w:type="dxa"/>
          </w:tcPr>
          <w:p w14:paraId="15F1E9AA" w14:textId="77777777" w:rsidR="00F07EC1" w:rsidRDefault="00F07EC1" w:rsidP="00111DDA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Credit Management</w:t>
            </w:r>
          </w:p>
          <w:p w14:paraId="313FEC70" w14:textId="77777777" w:rsidR="00492180" w:rsidRPr="00ED0F78" w:rsidRDefault="00ED0F78" w:rsidP="00111DDA">
            <w:pPr>
              <w:rPr>
                <w:rFonts w:asciiTheme="majorHAnsi" w:hAnsiTheme="majorHAnsi" w:cstheme="majorHAnsi"/>
                <w:sz w:val="32"/>
                <w:szCs w:val="32"/>
              </w:rPr>
            </w:pPr>
            <w:r w:rsidRPr="00ED0F78">
              <w:rPr>
                <w:rFonts w:asciiTheme="majorHAnsi" w:hAnsiTheme="majorHAnsi" w:cstheme="majorHAnsi"/>
                <w:sz w:val="32"/>
                <w:szCs w:val="32"/>
              </w:rPr>
              <w:t>Simple Credit Management</w:t>
            </w:r>
          </w:p>
          <w:p w14:paraId="6313B389" w14:textId="0C00C604" w:rsidR="00ED0F78" w:rsidRPr="00343925" w:rsidRDefault="00ED0F78" w:rsidP="00111DDA">
            <w:pPr>
              <w:rPr>
                <w:sz w:val="32"/>
                <w:szCs w:val="32"/>
              </w:rPr>
            </w:pPr>
            <w:r w:rsidRPr="00ED0F78">
              <w:rPr>
                <w:rFonts w:asciiTheme="majorHAnsi" w:hAnsiTheme="majorHAnsi" w:cstheme="majorHAnsi"/>
                <w:sz w:val="32"/>
                <w:szCs w:val="32"/>
              </w:rPr>
              <w:t>Automatic Credit Management</w:t>
            </w:r>
          </w:p>
        </w:tc>
        <w:tc>
          <w:tcPr>
            <w:tcW w:w="1933" w:type="dxa"/>
          </w:tcPr>
          <w:p w14:paraId="05DB8263" w14:textId="4B366BFD" w:rsidR="00F07EC1" w:rsidRDefault="00492180" w:rsidP="00C5514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46</w:t>
            </w:r>
          </w:p>
        </w:tc>
      </w:tr>
      <w:tr w:rsidR="003F165D" w14:paraId="32C5136A" w14:textId="77777777" w:rsidTr="0039712E">
        <w:tc>
          <w:tcPr>
            <w:tcW w:w="1555" w:type="dxa"/>
          </w:tcPr>
          <w:p w14:paraId="2709EDCB" w14:textId="5B552979" w:rsidR="003F165D" w:rsidRPr="00343925" w:rsidRDefault="006855A6" w:rsidP="00C5514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lastRenderedPageBreak/>
              <w:t>10</w:t>
            </w:r>
          </w:p>
        </w:tc>
        <w:tc>
          <w:tcPr>
            <w:tcW w:w="5528" w:type="dxa"/>
          </w:tcPr>
          <w:p w14:paraId="42F43D2B" w14:textId="16001B39" w:rsidR="003F165D" w:rsidRPr="00343925" w:rsidRDefault="003F165D" w:rsidP="00111DDA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Account</w:t>
            </w:r>
          </w:p>
        </w:tc>
        <w:tc>
          <w:tcPr>
            <w:tcW w:w="1933" w:type="dxa"/>
          </w:tcPr>
          <w:p w14:paraId="2EDB6BD8" w14:textId="2C0510FF" w:rsidR="003F165D" w:rsidRDefault="00D46C18" w:rsidP="00C5514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49 </w:t>
            </w:r>
          </w:p>
        </w:tc>
      </w:tr>
      <w:tr w:rsidR="004B73E8" w14:paraId="73306AD6" w14:textId="77777777" w:rsidTr="0039712E">
        <w:tc>
          <w:tcPr>
            <w:tcW w:w="1555" w:type="dxa"/>
          </w:tcPr>
          <w:p w14:paraId="7ECDBF44" w14:textId="3CBF2D8A" w:rsidR="004B73E8" w:rsidRPr="00343925" w:rsidRDefault="003F165D" w:rsidP="00C5514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  <w:r w:rsidR="006855A6">
              <w:rPr>
                <w:sz w:val="32"/>
                <w:szCs w:val="32"/>
              </w:rPr>
              <w:t>1</w:t>
            </w:r>
          </w:p>
        </w:tc>
        <w:tc>
          <w:tcPr>
            <w:tcW w:w="5528" w:type="dxa"/>
          </w:tcPr>
          <w:p w14:paraId="75E316E5" w14:textId="77777777" w:rsidR="004B73E8" w:rsidRDefault="00900052" w:rsidP="00111DDA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TPO</w:t>
            </w:r>
          </w:p>
          <w:p w14:paraId="2FD25B6C" w14:textId="77777777" w:rsidR="00F9048F" w:rsidRPr="00F9048F" w:rsidRDefault="00F9048F" w:rsidP="00111DDA">
            <w:pPr>
              <w:rPr>
                <w:rFonts w:asciiTheme="majorHAnsi" w:hAnsiTheme="majorHAnsi" w:cstheme="majorHAnsi"/>
                <w:sz w:val="32"/>
                <w:szCs w:val="32"/>
              </w:rPr>
            </w:pPr>
            <w:r w:rsidRPr="00F9048F">
              <w:rPr>
                <w:rFonts w:asciiTheme="majorHAnsi" w:hAnsiTheme="majorHAnsi" w:cstheme="majorHAnsi"/>
                <w:sz w:val="32"/>
                <w:szCs w:val="32"/>
              </w:rPr>
              <w:t>MIGO</w:t>
            </w:r>
          </w:p>
          <w:p w14:paraId="01BF25DC" w14:textId="77777777" w:rsidR="00F9048F" w:rsidRPr="00F9048F" w:rsidRDefault="00F9048F" w:rsidP="00111DDA">
            <w:pPr>
              <w:rPr>
                <w:rFonts w:asciiTheme="majorHAnsi" w:hAnsiTheme="majorHAnsi" w:cstheme="majorHAnsi"/>
                <w:sz w:val="32"/>
                <w:szCs w:val="32"/>
              </w:rPr>
            </w:pPr>
            <w:r w:rsidRPr="00F9048F">
              <w:rPr>
                <w:rFonts w:asciiTheme="majorHAnsi" w:hAnsiTheme="majorHAnsi" w:cstheme="majorHAnsi"/>
                <w:sz w:val="32"/>
                <w:szCs w:val="32"/>
              </w:rPr>
              <w:t>MIRO</w:t>
            </w:r>
          </w:p>
          <w:p w14:paraId="362F9601" w14:textId="73137F57" w:rsidR="00F9048F" w:rsidRPr="00343925" w:rsidRDefault="00F9048F" w:rsidP="00111DDA">
            <w:pPr>
              <w:rPr>
                <w:sz w:val="32"/>
                <w:szCs w:val="32"/>
              </w:rPr>
            </w:pPr>
            <w:r w:rsidRPr="00F9048F">
              <w:rPr>
                <w:rFonts w:asciiTheme="majorHAnsi" w:hAnsiTheme="majorHAnsi" w:cstheme="majorHAnsi"/>
                <w:sz w:val="32"/>
                <w:szCs w:val="32"/>
              </w:rPr>
              <w:t>Statistical Group</w:t>
            </w:r>
          </w:p>
        </w:tc>
        <w:tc>
          <w:tcPr>
            <w:tcW w:w="1933" w:type="dxa"/>
          </w:tcPr>
          <w:p w14:paraId="0E7ADBB1" w14:textId="0C86AF18" w:rsidR="004B73E8" w:rsidRDefault="00FB3CD1" w:rsidP="00C5514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50</w:t>
            </w:r>
          </w:p>
          <w:p w14:paraId="5A9A7968" w14:textId="7DAC13DD" w:rsidR="00D333A8" w:rsidRPr="00D333A8" w:rsidRDefault="00D333A8" w:rsidP="00D333A8">
            <w:pPr>
              <w:jc w:val="center"/>
              <w:rPr>
                <w:sz w:val="32"/>
                <w:szCs w:val="32"/>
              </w:rPr>
            </w:pPr>
          </w:p>
        </w:tc>
      </w:tr>
      <w:tr w:rsidR="004B73E8" w14:paraId="2C7E9F39" w14:textId="77777777" w:rsidTr="0039712E">
        <w:tc>
          <w:tcPr>
            <w:tcW w:w="1555" w:type="dxa"/>
          </w:tcPr>
          <w:p w14:paraId="356C1403" w14:textId="56F4A233" w:rsidR="004B73E8" w:rsidRPr="00343925" w:rsidRDefault="004B73E8" w:rsidP="00C5514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  <w:r w:rsidR="006855A6">
              <w:rPr>
                <w:sz w:val="32"/>
                <w:szCs w:val="32"/>
              </w:rPr>
              <w:t>2</w:t>
            </w:r>
          </w:p>
        </w:tc>
        <w:tc>
          <w:tcPr>
            <w:tcW w:w="5528" w:type="dxa"/>
          </w:tcPr>
          <w:p w14:paraId="038F681D" w14:textId="41FC45F1" w:rsidR="004B73E8" w:rsidRDefault="00637EC5" w:rsidP="00111DDA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Availability Check </w:t>
            </w:r>
          </w:p>
          <w:p w14:paraId="56DB3C9C" w14:textId="295F2431" w:rsidR="00330030" w:rsidRPr="00330030" w:rsidRDefault="00330030" w:rsidP="00111DDA">
            <w:pPr>
              <w:rPr>
                <w:rFonts w:asciiTheme="majorHAnsi" w:hAnsiTheme="majorHAnsi" w:cstheme="majorHAnsi"/>
                <w:sz w:val="32"/>
                <w:szCs w:val="32"/>
              </w:rPr>
            </w:pPr>
            <w:r w:rsidRPr="00330030">
              <w:rPr>
                <w:rFonts w:asciiTheme="majorHAnsi" w:hAnsiTheme="majorHAnsi" w:cstheme="majorHAnsi"/>
                <w:sz w:val="32"/>
                <w:szCs w:val="32"/>
              </w:rPr>
              <w:t>CP &amp; CN Determination</w:t>
            </w:r>
          </w:p>
          <w:p w14:paraId="0A5E9A78" w14:textId="1874E0A8" w:rsidR="00330030" w:rsidRPr="00330030" w:rsidRDefault="00330030" w:rsidP="00111DDA">
            <w:pPr>
              <w:rPr>
                <w:rFonts w:asciiTheme="majorHAnsi" w:hAnsiTheme="majorHAnsi" w:cstheme="majorHAnsi"/>
                <w:sz w:val="32"/>
                <w:szCs w:val="32"/>
              </w:rPr>
            </w:pPr>
            <w:r w:rsidRPr="00330030">
              <w:rPr>
                <w:rFonts w:asciiTheme="majorHAnsi" w:hAnsiTheme="majorHAnsi" w:cstheme="majorHAnsi"/>
                <w:sz w:val="32"/>
                <w:szCs w:val="32"/>
              </w:rPr>
              <w:t>Forward Scheduling</w:t>
            </w:r>
          </w:p>
          <w:p w14:paraId="0E488911" w14:textId="1396BA47" w:rsidR="00330030" w:rsidRPr="00343925" w:rsidRDefault="00330030" w:rsidP="00111DDA">
            <w:pPr>
              <w:rPr>
                <w:sz w:val="32"/>
                <w:szCs w:val="32"/>
              </w:rPr>
            </w:pPr>
            <w:r w:rsidRPr="00330030">
              <w:rPr>
                <w:rFonts w:asciiTheme="majorHAnsi" w:hAnsiTheme="majorHAnsi" w:cstheme="majorHAnsi"/>
                <w:sz w:val="32"/>
                <w:szCs w:val="32"/>
              </w:rPr>
              <w:t>Backward Scheduling</w:t>
            </w:r>
          </w:p>
        </w:tc>
        <w:tc>
          <w:tcPr>
            <w:tcW w:w="1933" w:type="dxa"/>
          </w:tcPr>
          <w:p w14:paraId="0FBEF9B7" w14:textId="196EC62A" w:rsidR="004B73E8" w:rsidRDefault="00F47F58" w:rsidP="00C5514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57</w:t>
            </w:r>
          </w:p>
        </w:tc>
      </w:tr>
      <w:tr w:rsidR="00330030" w14:paraId="2DE19C2C" w14:textId="77777777" w:rsidTr="0039712E">
        <w:tc>
          <w:tcPr>
            <w:tcW w:w="1555" w:type="dxa"/>
          </w:tcPr>
          <w:p w14:paraId="3E146EED" w14:textId="3F8B762D" w:rsidR="00330030" w:rsidRDefault="00F9048F" w:rsidP="00C5514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  <w:r w:rsidR="006855A6">
              <w:rPr>
                <w:sz w:val="32"/>
                <w:szCs w:val="32"/>
              </w:rPr>
              <w:t>3</w:t>
            </w:r>
          </w:p>
        </w:tc>
        <w:tc>
          <w:tcPr>
            <w:tcW w:w="5528" w:type="dxa"/>
          </w:tcPr>
          <w:p w14:paraId="43EF245E" w14:textId="358C804A" w:rsidR="00330030" w:rsidRDefault="00330030" w:rsidP="00111DDA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MTO</w:t>
            </w:r>
            <w:r w:rsidR="00A14F50">
              <w:rPr>
                <w:sz w:val="32"/>
                <w:szCs w:val="32"/>
              </w:rPr>
              <w:t xml:space="preserve"> &amp; MTS</w:t>
            </w:r>
          </w:p>
          <w:p w14:paraId="1F1572EF" w14:textId="291AE86C" w:rsidR="00330030" w:rsidRPr="00330030" w:rsidRDefault="00330030" w:rsidP="00111DDA">
            <w:pPr>
              <w:rPr>
                <w:rFonts w:asciiTheme="majorHAnsi" w:hAnsiTheme="majorHAnsi" w:cstheme="majorHAnsi"/>
                <w:sz w:val="32"/>
                <w:szCs w:val="32"/>
              </w:rPr>
            </w:pPr>
            <w:r w:rsidRPr="00330030">
              <w:rPr>
                <w:rFonts w:asciiTheme="majorHAnsi" w:hAnsiTheme="majorHAnsi" w:cstheme="majorHAnsi"/>
                <w:sz w:val="32"/>
                <w:szCs w:val="32"/>
              </w:rPr>
              <w:t>Material Type</w:t>
            </w:r>
          </w:p>
          <w:p w14:paraId="3D495692" w14:textId="77777777" w:rsidR="00330030" w:rsidRPr="00330030" w:rsidRDefault="00330030" w:rsidP="00111DDA">
            <w:pPr>
              <w:rPr>
                <w:rFonts w:asciiTheme="majorHAnsi" w:hAnsiTheme="majorHAnsi" w:cstheme="majorHAnsi"/>
                <w:sz w:val="32"/>
                <w:szCs w:val="32"/>
              </w:rPr>
            </w:pPr>
            <w:r w:rsidRPr="00330030">
              <w:rPr>
                <w:rFonts w:asciiTheme="majorHAnsi" w:hAnsiTheme="majorHAnsi" w:cstheme="majorHAnsi"/>
                <w:sz w:val="32"/>
                <w:szCs w:val="32"/>
              </w:rPr>
              <w:t>Select View</w:t>
            </w:r>
          </w:p>
          <w:p w14:paraId="30F052AA" w14:textId="4A075E02" w:rsidR="00330030" w:rsidRDefault="00330030" w:rsidP="00111DDA">
            <w:pPr>
              <w:rPr>
                <w:sz w:val="32"/>
                <w:szCs w:val="32"/>
              </w:rPr>
            </w:pPr>
            <w:r w:rsidRPr="00330030">
              <w:rPr>
                <w:rFonts w:asciiTheme="majorHAnsi" w:hAnsiTheme="majorHAnsi" w:cstheme="majorHAnsi"/>
                <w:sz w:val="32"/>
                <w:szCs w:val="32"/>
              </w:rPr>
              <w:t>Strategy Group</w:t>
            </w:r>
          </w:p>
        </w:tc>
        <w:tc>
          <w:tcPr>
            <w:tcW w:w="1933" w:type="dxa"/>
          </w:tcPr>
          <w:p w14:paraId="0EA01210" w14:textId="3E43AA73" w:rsidR="00330030" w:rsidRDefault="00F47F58" w:rsidP="00C5514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59</w:t>
            </w:r>
          </w:p>
        </w:tc>
      </w:tr>
      <w:tr w:rsidR="00396A09" w14:paraId="0145B491" w14:textId="77777777" w:rsidTr="0039712E">
        <w:tc>
          <w:tcPr>
            <w:tcW w:w="1555" w:type="dxa"/>
          </w:tcPr>
          <w:p w14:paraId="143D9871" w14:textId="40AA5DBB" w:rsidR="00396A09" w:rsidRDefault="00396A09" w:rsidP="00C5514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  <w:r w:rsidR="006855A6">
              <w:rPr>
                <w:sz w:val="32"/>
                <w:szCs w:val="32"/>
              </w:rPr>
              <w:t>4</w:t>
            </w:r>
          </w:p>
        </w:tc>
        <w:tc>
          <w:tcPr>
            <w:tcW w:w="5528" w:type="dxa"/>
          </w:tcPr>
          <w:p w14:paraId="1A0DE505" w14:textId="6CA5BA8E" w:rsidR="00396A09" w:rsidRDefault="00396A09" w:rsidP="00111DDA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Output Control</w:t>
            </w:r>
            <w:r w:rsidR="006E0B73">
              <w:rPr>
                <w:sz w:val="32"/>
                <w:szCs w:val="32"/>
              </w:rPr>
              <w:t xml:space="preserve"> </w:t>
            </w:r>
          </w:p>
        </w:tc>
        <w:tc>
          <w:tcPr>
            <w:tcW w:w="1933" w:type="dxa"/>
          </w:tcPr>
          <w:p w14:paraId="2217AC9D" w14:textId="5A09BCC4" w:rsidR="00396A09" w:rsidRDefault="00E70F26" w:rsidP="00C5514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63</w:t>
            </w:r>
          </w:p>
        </w:tc>
      </w:tr>
      <w:tr w:rsidR="00E70F26" w14:paraId="31688101" w14:textId="77777777" w:rsidTr="0039712E">
        <w:tc>
          <w:tcPr>
            <w:tcW w:w="1555" w:type="dxa"/>
          </w:tcPr>
          <w:p w14:paraId="524261BA" w14:textId="5046B155" w:rsidR="00E70F26" w:rsidRDefault="00E70F26" w:rsidP="00C5514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15</w:t>
            </w:r>
          </w:p>
        </w:tc>
        <w:tc>
          <w:tcPr>
            <w:tcW w:w="5528" w:type="dxa"/>
          </w:tcPr>
          <w:p w14:paraId="57ABF74F" w14:textId="2CF2BD78" w:rsidR="00E70F26" w:rsidRDefault="00E70F26" w:rsidP="00111DDA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Text Control</w:t>
            </w:r>
          </w:p>
        </w:tc>
        <w:tc>
          <w:tcPr>
            <w:tcW w:w="1933" w:type="dxa"/>
          </w:tcPr>
          <w:p w14:paraId="7B3B6A43" w14:textId="070C33AE" w:rsidR="00E70F26" w:rsidRDefault="00E70F26" w:rsidP="00C5514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70</w:t>
            </w:r>
          </w:p>
        </w:tc>
      </w:tr>
    </w:tbl>
    <w:p w14:paraId="60EF01C2" w14:textId="77777777" w:rsidR="00EC6B86" w:rsidRDefault="00EC6B86" w:rsidP="00EC6B86">
      <w:pPr>
        <w:rPr>
          <w:sz w:val="44"/>
          <w:szCs w:val="44"/>
        </w:rPr>
      </w:pPr>
    </w:p>
    <w:p w14:paraId="2022E4C8" w14:textId="77777777" w:rsidR="006E0B73" w:rsidRDefault="006E0B73" w:rsidP="00EC6B86">
      <w:pPr>
        <w:rPr>
          <w:sz w:val="44"/>
          <w:szCs w:val="44"/>
        </w:rPr>
      </w:pPr>
    </w:p>
    <w:p w14:paraId="6D70D4DE" w14:textId="77777777" w:rsidR="006E0B73" w:rsidRDefault="006E0B73" w:rsidP="00EC6B86">
      <w:pPr>
        <w:rPr>
          <w:sz w:val="44"/>
          <w:szCs w:val="44"/>
        </w:rPr>
      </w:pPr>
    </w:p>
    <w:p w14:paraId="3E42EF8C" w14:textId="77777777" w:rsidR="006E0B73" w:rsidRDefault="006E0B73" w:rsidP="00EC6B86">
      <w:pPr>
        <w:rPr>
          <w:sz w:val="44"/>
          <w:szCs w:val="44"/>
        </w:rPr>
      </w:pPr>
    </w:p>
    <w:p w14:paraId="19CAB120" w14:textId="77777777" w:rsidR="006E0B73" w:rsidRDefault="006E0B73" w:rsidP="00EC6B86">
      <w:pPr>
        <w:rPr>
          <w:sz w:val="44"/>
          <w:szCs w:val="44"/>
        </w:rPr>
      </w:pPr>
    </w:p>
    <w:p w14:paraId="7E11E7DD" w14:textId="77777777" w:rsidR="006E0B73" w:rsidRDefault="006E0B73" w:rsidP="00EC6B86">
      <w:pPr>
        <w:rPr>
          <w:sz w:val="44"/>
          <w:szCs w:val="44"/>
        </w:rPr>
      </w:pPr>
    </w:p>
    <w:p w14:paraId="5DDFC9BF" w14:textId="77777777" w:rsidR="006E0B73" w:rsidRDefault="006E0B73" w:rsidP="00EC6B86">
      <w:pPr>
        <w:rPr>
          <w:sz w:val="44"/>
          <w:szCs w:val="44"/>
        </w:rPr>
      </w:pPr>
    </w:p>
    <w:p w14:paraId="07EDBDF0" w14:textId="77777777" w:rsidR="006E0B73" w:rsidRDefault="006E0B73" w:rsidP="00EC6B86">
      <w:pPr>
        <w:rPr>
          <w:sz w:val="44"/>
          <w:szCs w:val="44"/>
        </w:rPr>
      </w:pPr>
    </w:p>
    <w:p w14:paraId="78C095B7" w14:textId="77777777" w:rsidR="006E0B73" w:rsidRDefault="006E0B73" w:rsidP="00EC6B86">
      <w:pPr>
        <w:rPr>
          <w:sz w:val="44"/>
          <w:szCs w:val="44"/>
        </w:rPr>
      </w:pPr>
    </w:p>
    <w:p w14:paraId="0FCD4CA7" w14:textId="77777777" w:rsidR="006E0B73" w:rsidRDefault="006E0B73" w:rsidP="00EC6B86">
      <w:pPr>
        <w:rPr>
          <w:sz w:val="44"/>
          <w:szCs w:val="44"/>
        </w:rPr>
      </w:pPr>
    </w:p>
    <w:p w14:paraId="40A3666B" w14:textId="62A14C0A" w:rsidR="0039712E" w:rsidRDefault="0039712E" w:rsidP="00EC6B86">
      <w:pPr>
        <w:jc w:val="center"/>
        <w:rPr>
          <w:sz w:val="44"/>
          <w:szCs w:val="44"/>
        </w:rPr>
      </w:pPr>
      <w:r w:rsidRPr="0039712E">
        <w:rPr>
          <w:sz w:val="44"/>
          <w:szCs w:val="44"/>
        </w:rPr>
        <w:t>INTRODUCTION</w:t>
      </w:r>
    </w:p>
    <w:p w14:paraId="262F27F3" w14:textId="0C033ABE" w:rsidR="006B5557" w:rsidRPr="00392F78" w:rsidRDefault="006B5557" w:rsidP="006B5557">
      <w:pPr>
        <w:rPr>
          <w:sz w:val="24"/>
          <w:szCs w:val="24"/>
        </w:rPr>
      </w:pPr>
      <w:r w:rsidRPr="006B5557">
        <w:rPr>
          <w:b/>
          <w:bCs/>
          <w:sz w:val="24"/>
          <w:szCs w:val="24"/>
        </w:rPr>
        <w:lastRenderedPageBreak/>
        <w:t>SAP</w:t>
      </w:r>
      <w:r w:rsidRPr="1F1EAFD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It </w:t>
      </w:r>
      <w:r w:rsidRPr="1F1EAFD6">
        <w:rPr>
          <w:sz w:val="24"/>
          <w:szCs w:val="24"/>
        </w:rPr>
        <w:t>is System Applications Products and Data Processing.</w:t>
      </w:r>
    </w:p>
    <w:p w14:paraId="7A1C62E6" w14:textId="58ECDBB5" w:rsidR="006B5557" w:rsidRPr="00392F78" w:rsidRDefault="006B5557" w:rsidP="006B5557">
      <w:pPr>
        <w:rPr>
          <w:sz w:val="24"/>
          <w:szCs w:val="24"/>
        </w:rPr>
      </w:pPr>
      <w:r w:rsidRPr="006B5557">
        <w:rPr>
          <w:b/>
          <w:bCs/>
          <w:sz w:val="24"/>
          <w:szCs w:val="24"/>
        </w:rPr>
        <w:t>SD</w:t>
      </w:r>
      <w:r w:rsidRPr="00392F78">
        <w:rPr>
          <w:sz w:val="24"/>
          <w:szCs w:val="24"/>
        </w:rPr>
        <w:t xml:space="preserve"> (Sales and Distribution)</w:t>
      </w:r>
      <w:r>
        <w:rPr>
          <w:sz w:val="24"/>
          <w:szCs w:val="24"/>
        </w:rPr>
        <w:t xml:space="preserve"> - It</w:t>
      </w:r>
      <w:r w:rsidRPr="00392F78">
        <w:rPr>
          <w:sz w:val="24"/>
          <w:szCs w:val="24"/>
        </w:rPr>
        <w:t xml:space="preserve"> is an important module in SAP which deals with order replacement, delivery, shipping and invoicing. </w:t>
      </w:r>
    </w:p>
    <w:p w14:paraId="2E0B18A7" w14:textId="5FDCB521" w:rsidR="006B5557" w:rsidRPr="00392F78" w:rsidRDefault="006B5557" w:rsidP="006B5557">
      <w:pPr>
        <w:rPr>
          <w:sz w:val="24"/>
          <w:szCs w:val="24"/>
        </w:rPr>
      </w:pPr>
      <w:r w:rsidRPr="00392F78">
        <w:rPr>
          <w:sz w:val="24"/>
          <w:szCs w:val="24"/>
        </w:rPr>
        <w:t xml:space="preserve">SAP SD is integrated with four important things as </w:t>
      </w:r>
      <w:proofErr w:type="gramStart"/>
      <w:r w:rsidRPr="00392F78">
        <w:rPr>
          <w:sz w:val="24"/>
          <w:szCs w:val="24"/>
        </w:rPr>
        <w:t>follows</w:t>
      </w:r>
      <w:proofErr w:type="gramEnd"/>
    </w:p>
    <w:p w14:paraId="7ABD8552" w14:textId="77777777" w:rsidR="006B5557" w:rsidRPr="00392F78" w:rsidRDefault="006B5557" w:rsidP="006B555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92F78">
        <w:rPr>
          <w:sz w:val="24"/>
          <w:szCs w:val="24"/>
        </w:rPr>
        <w:t>Customer</w:t>
      </w:r>
    </w:p>
    <w:p w14:paraId="53B0A601" w14:textId="77777777" w:rsidR="006B5557" w:rsidRPr="00392F78" w:rsidRDefault="006B5557" w:rsidP="006B555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92F78">
        <w:rPr>
          <w:sz w:val="24"/>
          <w:szCs w:val="24"/>
        </w:rPr>
        <w:t>Material</w:t>
      </w:r>
    </w:p>
    <w:p w14:paraId="3ADD6116" w14:textId="77777777" w:rsidR="006B5557" w:rsidRPr="00392F78" w:rsidRDefault="006B5557" w:rsidP="006B555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92F78">
        <w:rPr>
          <w:sz w:val="24"/>
          <w:szCs w:val="24"/>
        </w:rPr>
        <w:t xml:space="preserve">Price </w:t>
      </w:r>
    </w:p>
    <w:p w14:paraId="59E251F9" w14:textId="77777777" w:rsidR="006B5557" w:rsidRPr="00392F78" w:rsidRDefault="006B5557" w:rsidP="006B555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628C90B8">
        <w:rPr>
          <w:sz w:val="24"/>
          <w:szCs w:val="24"/>
        </w:rPr>
        <w:t>Tax</w:t>
      </w:r>
    </w:p>
    <w:p w14:paraId="5A6F9426" w14:textId="77777777" w:rsidR="006B5557" w:rsidRDefault="006B5557" w:rsidP="006B5557">
      <w:pPr>
        <w:rPr>
          <w:sz w:val="24"/>
          <w:szCs w:val="24"/>
        </w:rPr>
      </w:pPr>
      <w:r w:rsidRPr="00392F78">
        <w:rPr>
          <w:sz w:val="24"/>
          <w:szCs w:val="24"/>
        </w:rPr>
        <w:t>We are currently using EHP 6 ECC 8.0 Version of SAP</w:t>
      </w:r>
    </w:p>
    <w:p w14:paraId="059355B7" w14:textId="311D99DE" w:rsidR="006B5557" w:rsidRDefault="006B5557" w:rsidP="006B5557">
      <w:pPr>
        <w:rPr>
          <w:sz w:val="24"/>
          <w:szCs w:val="24"/>
        </w:rPr>
      </w:pPr>
      <w:r w:rsidRPr="73BBF1D8">
        <w:rPr>
          <w:sz w:val="24"/>
          <w:szCs w:val="24"/>
        </w:rPr>
        <w:t>Supply Chain Management includes 3R (Continuously)</w:t>
      </w:r>
    </w:p>
    <w:p w14:paraId="004C1424" w14:textId="77777777" w:rsidR="006B5557" w:rsidRPr="00392F78" w:rsidRDefault="006B5557" w:rsidP="006B555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392F78">
        <w:rPr>
          <w:sz w:val="24"/>
          <w:szCs w:val="24"/>
        </w:rPr>
        <w:t xml:space="preserve">Right time </w:t>
      </w:r>
    </w:p>
    <w:p w14:paraId="01AD6793" w14:textId="77777777" w:rsidR="006B5557" w:rsidRPr="00392F78" w:rsidRDefault="006B5557" w:rsidP="006B555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392F78">
        <w:rPr>
          <w:sz w:val="24"/>
          <w:szCs w:val="24"/>
        </w:rPr>
        <w:t>Right place</w:t>
      </w:r>
    </w:p>
    <w:p w14:paraId="746B123F" w14:textId="77777777" w:rsidR="006B5557" w:rsidRDefault="006B5557" w:rsidP="006B555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628C90B8">
        <w:rPr>
          <w:sz w:val="24"/>
          <w:szCs w:val="24"/>
        </w:rPr>
        <w:t>Right Quantity</w:t>
      </w:r>
    </w:p>
    <w:p w14:paraId="4AA7EAAB" w14:textId="57A49C2F" w:rsidR="006B5557" w:rsidRDefault="006B5557" w:rsidP="006B5557">
      <w:pPr>
        <w:rPr>
          <w:sz w:val="24"/>
          <w:szCs w:val="24"/>
        </w:rPr>
      </w:pPr>
      <w:r w:rsidRPr="000F0382">
        <w:rPr>
          <w:sz w:val="24"/>
          <w:szCs w:val="24"/>
        </w:rPr>
        <w:t>ERP (Enterprise Resource Planning)</w:t>
      </w:r>
      <w:r>
        <w:rPr>
          <w:sz w:val="24"/>
          <w:szCs w:val="24"/>
        </w:rPr>
        <w:t xml:space="preserve"> </w:t>
      </w:r>
      <w:r w:rsidRPr="000F0382">
        <w:rPr>
          <w:sz w:val="24"/>
          <w:szCs w:val="24"/>
        </w:rPr>
        <w:t xml:space="preserve">works in the following </w:t>
      </w:r>
      <w:proofErr w:type="gramStart"/>
      <w:r>
        <w:rPr>
          <w:sz w:val="24"/>
          <w:szCs w:val="24"/>
        </w:rPr>
        <w:t>flow</w:t>
      </w:r>
      <w:proofErr w:type="gramEnd"/>
    </w:p>
    <w:p w14:paraId="26E27C69" w14:textId="77777777" w:rsidR="006B5557" w:rsidRPr="000F0382" w:rsidRDefault="006B5557" w:rsidP="006B5557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F0382">
        <w:rPr>
          <w:sz w:val="24"/>
          <w:szCs w:val="24"/>
        </w:rPr>
        <w:t>Organizational Structure</w:t>
      </w:r>
    </w:p>
    <w:p w14:paraId="59CB9D43" w14:textId="77777777" w:rsidR="006B5557" w:rsidRPr="000F0382" w:rsidRDefault="006B5557" w:rsidP="006B5557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F0382">
        <w:rPr>
          <w:sz w:val="24"/>
          <w:szCs w:val="24"/>
        </w:rPr>
        <w:t>Master Data</w:t>
      </w:r>
    </w:p>
    <w:p w14:paraId="735CFA5D" w14:textId="77777777" w:rsidR="006B5557" w:rsidRPr="000F0382" w:rsidRDefault="006B5557" w:rsidP="006B5557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F0382">
        <w:rPr>
          <w:sz w:val="24"/>
          <w:szCs w:val="24"/>
        </w:rPr>
        <w:t>Configuration</w:t>
      </w:r>
    </w:p>
    <w:p w14:paraId="50FDB89F" w14:textId="77777777" w:rsidR="006B5557" w:rsidRPr="000F0382" w:rsidRDefault="006B5557" w:rsidP="006B5557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F0382">
        <w:rPr>
          <w:sz w:val="24"/>
          <w:szCs w:val="24"/>
        </w:rPr>
        <w:t>Transaction</w:t>
      </w:r>
    </w:p>
    <w:p w14:paraId="30A088E6" w14:textId="77777777" w:rsidR="006B5557" w:rsidRDefault="006B5557" w:rsidP="006B5557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628C90B8">
        <w:rPr>
          <w:sz w:val="24"/>
          <w:szCs w:val="24"/>
        </w:rPr>
        <w:t>Reports</w:t>
      </w:r>
    </w:p>
    <w:p w14:paraId="19B0B0EE" w14:textId="61089C4D" w:rsidR="006B5557" w:rsidRDefault="006B5557" w:rsidP="006B5557">
      <w:pPr>
        <w:rPr>
          <w:sz w:val="24"/>
          <w:szCs w:val="24"/>
        </w:rPr>
      </w:pPr>
      <w:r w:rsidRPr="000F0382">
        <w:rPr>
          <w:sz w:val="24"/>
          <w:szCs w:val="24"/>
        </w:rPr>
        <w:t>Resources in SAP (3M)</w:t>
      </w:r>
    </w:p>
    <w:p w14:paraId="2A8057FB" w14:textId="77777777" w:rsidR="006B5557" w:rsidRPr="00CD39D5" w:rsidRDefault="006B5557" w:rsidP="006B5557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CD39D5">
        <w:rPr>
          <w:sz w:val="24"/>
          <w:szCs w:val="24"/>
        </w:rPr>
        <w:t xml:space="preserve">Money </w:t>
      </w:r>
    </w:p>
    <w:p w14:paraId="18BBF088" w14:textId="77777777" w:rsidR="006B5557" w:rsidRPr="00CD39D5" w:rsidRDefault="006B5557" w:rsidP="006B5557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CD39D5">
        <w:rPr>
          <w:sz w:val="24"/>
          <w:szCs w:val="24"/>
        </w:rPr>
        <w:t>Material</w:t>
      </w:r>
    </w:p>
    <w:p w14:paraId="7D075BA8" w14:textId="77777777" w:rsidR="006B5557" w:rsidRDefault="006B5557" w:rsidP="006B5557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628C90B8">
        <w:rPr>
          <w:sz w:val="24"/>
          <w:szCs w:val="24"/>
        </w:rPr>
        <w:t xml:space="preserve">Manpower </w:t>
      </w:r>
    </w:p>
    <w:p w14:paraId="1E543C76" w14:textId="22611F06" w:rsidR="006B5557" w:rsidRDefault="006B5557" w:rsidP="006B5557">
      <w:pPr>
        <w:rPr>
          <w:sz w:val="24"/>
          <w:szCs w:val="24"/>
        </w:rPr>
      </w:pPr>
      <w:r>
        <w:rPr>
          <w:sz w:val="24"/>
          <w:szCs w:val="24"/>
        </w:rPr>
        <w:t>Landscape Involves</w:t>
      </w:r>
    </w:p>
    <w:p w14:paraId="20A03B3C" w14:textId="77777777" w:rsidR="006B5557" w:rsidRPr="00CD39D5" w:rsidRDefault="006B5557" w:rsidP="006B5557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CD39D5">
        <w:rPr>
          <w:sz w:val="24"/>
          <w:szCs w:val="24"/>
        </w:rPr>
        <w:t>Development</w:t>
      </w:r>
    </w:p>
    <w:p w14:paraId="3E0D2166" w14:textId="77777777" w:rsidR="006B5557" w:rsidRPr="00CD39D5" w:rsidRDefault="006B5557" w:rsidP="006B5557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CD39D5">
        <w:rPr>
          <w:sz w:val="24"/>
          <w:szCs w:val="24"/>
        </w:rPr>
        <w:t>Quality</w:t>
      </w:r>
    </w:p>
    <w:p w14:paraId="18C70D2A" w14:textId="77777777" w:rsidR="006B5557" w:rsidRDefault="006B5557" w:rsidP="006B5557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628C90B8">
        <w:rPr>
          <w:sz w:val="24"/>
          <w:szCs w:val="24"/>
        </w:rPr>
        <w:t>Production</w:t>
      </w:r>
    </w:p>
    <w:p w14:paraId="2750C632" w14:textId="72F1331B" w:rsidR="006B5557" w:rsidRPr="00CD39D5" w:rsidRDefault="006B5557" w:rsidP="006B5557">
      <w:pPr>
        <w:rPr>
          <w:sz w:val="24"/>
          <w:szCs w:val="24"/>
        </w:rPr>
      </w:pPr>
      <w:r w:rsidRPr="00CD39D5">
        <w:rPr>
          <w:sz w:val="24"/>
          <w:szCs w:val="24"/>
        </w:rPr>
        <w:t>Types of project</w:t>
      </w:r>
      <w:r>
        <w:rPr>
          <w:sz w:val="24"/>
          <w:szCs w:val="24"/>
        </w:rPr>
        <w:t>s</w:t>
      </w:r>
      <w:r w:rsidRPr="00CD39D5">
        <w:rPr>
          <w:sz w:val="24"/>
          <w:szCs w:val="24"/>
        </w:rPr>
        <w:t xml:space="preserve"> in SAP</w:t>
      </w:r>
    </w:p>
    <w:p w14:paraId="60D04002" w14:textId="77777777" w:rsidR="006B5557" w:rsidRPr="00CD39D5" w:rsidRDefault="006B5557" w:rsidP="006B5557">
      <w:pPr>
        <w:rPr>
          <w:sz w:val="24"/>
          <w:szCs w:val="24"/>
        </w:rPr>
      </w:pPr>
      <w:r w:rsidRPr="00CD39D5">
        <w:rPr>
          <w:sz w:val="24"/>
          <w:szCs w:val="24"/>
        </w:rPr>
        <w:t xml:space="preserve"> • Green field – Fresh or new sap</w:t>
      </w:r>
    </w:p>
    <w:p w14:paraId="30347062" w14:textId="35240D52" w:rsidR="006B5557" w:rsidRDefault="006B5557" w:rsidP="006B5557">
      <w:pPr>
        <w:rPr>
          <w:sz w:val="24"/>
          <w:szCs w:val="24"/>
        </w:rPr>
      </w:pPr>
      <w:r w:rsidRPr="628C90B8">
        <w:rPr>
          <w:sz w:val="24"/>
          <w:szCs w:val="24"/>
        </w:rPr>
        <w:t xml:space="preserve"> • Brown field – Existing customer moving to S4/Hana (Migration to s4/Hana)</w:t>
      </w:r>
    </w:p>
    <w:p w14:paraId="66C82967" w14:textId="77777777" w:rsidR="006B5557" w:rsidRDefault="006B5557" w:rsidP="006B5557">
      <w:pPr>
        <w:rPr>
          <w:sz w:val="24"/>
          <w:szCs w:val="24"/>
        </w:rPr>
      </w:pPr>
    </w:p>
    <w:p w14:paraId="27E95166" w14:textId="77777777" w:rsidR="006B5557" w:rsidRDefault="006B5557" w:rsidP="006B5557">
      <w:pPr>
        <w:rPr>
          <w:sz w:val="24"/>
          <w:szCs w:val="24"/>
        </w:rPr>
      </w:pPr>
    </w:p>
    <w:p w14:paraId="3CE48EFF" w14:textId="02EFF5FC" w:rsidR="006B5557" w:rsidRDefault="006B5557" w:rsidP="006B5557">
      <w:pPr>
        <w:rPr>
          <w:sz w:val="24"/>
          <w:szCs w:val="24"/>
        </w:rPr>
      </w:pPr>
      <w:r>
        <w:rPr>
          <w:sz w:val="24"/>
          <w:szCs w:val="24"/>
        </w:rPr>
        <w:t>Steps of SAP implementation methodology</w:t>
      </w:r>
    </w:p>
    <w:p w14:paraId="274E976B" w14:textId="77777777" w:rsidR="006B5557" w:rsidRPr="00D96B40" w:rsidRDefault="006B5557" w:rsidP="006B5557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D96B40">
        <w:rPr>
          <w:sz w:val="24"/>
          <w:szCs w:val="24"/>
        </w:rPr>
        <w:lastRenderedPageBreak/>
        <w:t>Project Kick-Off</w:t>
      </w:r>
    </w:p>
    <w:p w14:paraId="0D13A1FD" w14:textId="77777777" w:rsidR="006B5557" w:rsidRPr="00D96B40" w:rsidRDefault="006B5557" w:rsidP="006B5557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D96B40">
        <w:rPr>
          <w:sz w:val="24"/>
          <w:szCs w:val="24"/>
        </w:rPr>
        <w:t>AS IS- TO BE</w:t>
      </w:r>
    </w:p>
    <w:p w14:paraId="453A30A4" w14:textId="77777777" w:rsidR="006B5557" w:rsidRPr="00D96B40" w:rsidRDefault="006B5557" w:rsidP="006B5557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D96B40">
        <w:rPr>
          <w:sz w:val="24"/>
          <w:szCs w:val="24"/>
        </w:rPr>
        <w:t xml:space="preserve">Realization </w:t>
      </w:r>
    </w:p>
    <w:p w14:paraId="6468D33A" w14:textId="77777777" w:rsidR="006B5557" w:rsidRPr="00D96B40" w:rsidRDefault="006B5557" w:rsidP="006B5557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D96B40">
        <w:rPr>
          <w:sz w:val="24"/>
          <w:szCs w:val="24"/>
        </w:rPr>
        <w:t>Go</w:t>
      </w:r>
      <w:r>
        <w:rPr>
          <w:sz w:val="24"/>
          <w:szCs w:val="24"/>
        </w:rPr>
        <w:t>-</w:t>
      </w:r>
      <w:proofErr w:type="gramStart"/>
      <w:r w:rsidRPr="00D96B40">
        <w:rPr>
          <w:sz w:val="24"/>
          <w:szCs w:val="24"/>
        </w:rPr>
        <w:t>live</w:t>
      </w:r>
      <w:proofErr w:type="gramEnd"/>
    </w:p>
    <w:p w14:paraId="247C3522" w14:textId="77777777" w:rsidR="006B5557" w:rsidRDefault="006B5557" w:rsidP="006B5557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D96B40">
        <w:rPr>
          <w:sz w:val="24"/>
          <w:szCs w:val="24"/>
        </w:rPr>
        <w:t>Support</w:t>
      </w:r>
    </w:p>
    <w:p w14:paraId="4C0F23C1" w14:textId="176A2A1D" w:rsidR="006B5557" w:rsidRPr="007E6408" w:rsidRDefault="006B5557" w:rsidP="006B5557">
      <w:pPr>
        <w:rPr>
          <w:b/>
          <w:bCs/>
          <w:sz w:val="24"/>
          <w:szCs w:val="24"/>
        </w:rPr>
      </w:pPr>
      <w:r w:rsidRPr="73BBF1D8">
        <w:rPr>
          <w:b/>
          <w:bCs/>
          <w:sz w:val="24"/>
          <w:szCs w:val="24"/>
        </w:rPr>
        <w:t>OTC/O2C cycle</w:t>
      </w:r>
      <w:r>
        <w:rPr>
          <w:b/>
          <w:bCs/>
          <w:sz w:val="24"/>
          <w:szCs w:val="24"/>
        </w:rPr>
        <w:t xml:space="preserve"> -</w:t>
      </w:r>
    </w:p>
    <w:p w14:paraId="7BDB8B1C" w14:textId="77777777" w:rsidR="006B5557" w:rsidRPr="006B5557" w:rsidRDefault="006B5557" w:rsidP="006B5557">
      <w:pPr>
        <w:rPr>
          <w:sz w:val="24"/>
          <w:szCs w:val="24"/>
        </w:rPr>
      </w:pPr>
      <w:r w:rsidRPr="006B5557">
        <w:rPr>
          <w:sz w:val="24"/>
          <w:szCs w:val="24"/>
        </w:rPr>
        <w:t>Inquiry -&gt; Quotation -&gt; Sales Order -&gt; Delivery -&gt; Billing</w:t>
      </w:r>
    </w:p>
    <w:p w14:paraId="3074B5DF" w14:textId="699A53AC" w:rsidR="006B5557" w:rsidRDefault="006B5557" w:rsidP="006B555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Sales Hierarchy - </w:t>
      </w:r>
    </w:p>
    <w:p w14:paraId="0871F9DE" w14:textId="77777777" w:rsidR="006B5557" w:rsidRPr="00C12914" w:rsidRDefault="006B5557" w:rsidP="006B5557">
      <w:pPr>
        <w:pStyle w:val="ListParagraph"/>
        <w:numPr>
          <w:ilvl w:val="0"/>
          <w:numId w:val="7"/>
        </w:numPr>
        <w:rPr>
          <w:b/>
          <w:bCs/>
          <w:sz w:val="24"/>
          <w:szCs w:val="24"/>
        </w:rPr>
      </w:pPr>
      <w:r w:rsidRPr="00C12914">
        <w:rPr>
          <w:sz w:val="24"/>
          <w:szCs w:val="24"/>
        </w:rPr>
        <w:t>Sales Office</w:t>
      </w:r>
      <w:r>
        <w:rPr>
          <w:sz w:val="24"/>
          <w:szCs w:val="24"/>
        </w:rPr>
        <w:t>-&gt; Regional</w:t>
      </w:r>
    </w:p>
    <w:p w14:paraId="178B6290" w14:textId="77777777" w:rsidR="006B5557" w:rsidRPr="008D3103" w:rsidRDefault="006B5557" w:rsidP="006B5557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8D3103">
        <w:rPr>
          <w:sz w:val="24"/>
          <w:szCs w:val="24"/>
        </w:rPr>
        <w:t>Sales Group</w:t>
      </w:r>
      <w:r>
        <w:rPr>
          <w:sz w:val="24"/>
          <w:szCs w:val="24"/>
        </w:rPr>
        <w:t>-&gt; State</w:t>
      </w:r>
    </w:p>
    <w:p w14:paraId="5950E888" w14:textId="77777777" w:rsidR="006B5557" w:rsidRDefault="006B5557" w:rsidP="006B5557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628C90B8">
        <w:rPr>
          <w:sz w:val="24"/>
          <w:szCs w:val="24"/>
        </w:rPr>
        <w:t>Sales District-&gt; District</w:t>
      </w:r>
    </w:p>
    <w:p w14:paraId="0FF5886B" w14:textId="5EDE598C" w:rsidR="006B5557" w:rsidRDefault="006B5557" w:rsidP="006B5557">
      <w:pPr>
        <w:rPr>
          <w:b/>
          <w:bCs/>
          <w:sz w:val="24"/>
          <w:szCs w:val="24"/>
        </w:rPr>
      </w:pPr>
      <w:r w:rsidRPr="00405498">
        <w:rPr>
          <w:b/>
          <w:bCs/>
          <w:sz w:val="24"/>
          <w:szCs w:val="24"/>
        </w:rPr>
        <w:t>SPRO</w:t>
      </w:r>
      <w:r>
        <w:rPr>
          <w:b/>
          <w:bCs/>
          <w:sz w:val="24"/>
          <w:szCs w:val="24"/>
        </w:rPr>
        <w:t xml:space="preserve"> </w:t>
      </w:r>
      <w:r w:rsidRPr="00405498">
        <w:rPr>
          <w:b/>
          <w:bCs/>
          <w:sz w:val="24"/>
          <w:szCs w:val="24"/>
        </w:rPr>
        <w:t>- SAP Project Reference Object</w:t>
      </w:r>
    </w:p>
    <w:p w14:paraId="597F30A2" w14:textId="77777777" w:rsidR="006B5557" w:rsidRDefault="006B5557" w:rsidP="006B555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Company Code- OX02</w:t>
      </w:r>
    </w:p>
    <w:p w14:paraId="7F79A6CA" w14:textId="77777777" w:rsidR="006B5557" w:rsidRDefault="006B5557" w:rsidP="006B5557">
      <w:pPr>
        <w:rPr>
          <w:sz w:val="24"/>
          <w:szCs w:val="24"/>
        </w:rPr>
      </w:pPr>
      <w:r>
        <w:rPr>
          <w:sz w:val="24"/>
          <w:szCs w:val="24"/>
        </w:rPr>
        <w:t>It is organizational unit responsible for external financial transactions.</w:t>
      </w:r>
    </w:p>
    <w:p w14:paraId="7900A1D1" w14:textId="0BB787C5" w:rsidR="006B5557" w:rsidRDefault="006B5557" w:rsidP="006B5557">
      <w:pPr>
        <w:rPr>
          <w:sz w:val="24"/>
          <w:szCs w:val="24"/>
        </w:rPr>
      </w:pPr>
      <w:r>
        <w:rPr>
          <w:sz w:val="24"/>
          <w:szCs w:val="24"/>
        </w:rPr>
        <w:t>FI consultant is responsible for this unit.</w:t>
      </w:r>
    </w:p>
    <w:p w14:paraId="0B90B765" w14:textId="1AE04E63" w:rsidR="006B5557" w:rsidRDefault="006B5557" w:rsidP="006B5557">
      <w:pPr>
        <w:rPr>
          <w:sz w:val="24"/>
          <w:szCs w:val="24"/>
        </w:rPr>
      </w:pPr>
      <w:r w:rsidRPr="009368E2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9E14208" wp14:editId="25BB79C7">
            <wp:simplePos x="0" y="0"/>
            <wp:positionH relativeFrom="margin">
              <wp:align>right</wp:align>
            </wp:positionH>
            <wp:positionV relativeFrom="paragraph">
              <wp:posOffset>225425</wp:posOffset>
            </wp:positionV>
            <wp:extent cx="5731510" cy="2063750"/>
            <wp:effectExtent l="0" t="0" r="2540" b="0"/>
            <wp:wrapSquare wrapText="bothSides"/>
            <wp:docPr id="1711524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24654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CD8AB0" w14:textId="77777777" w:rsidR="006B5557" w:rsidRDefault="006B5557" w:rsidP="006B5557">
      <w:pPr>
        <w:rPr>
          <w:sz w:val="24"/>
          <w:szCs w:val="24"/>
        </w:rPr>
      </w:pPr>
    </w:p>
    <w:p w14:paraId="62C1AF43" w14:textId="77777777" w:rsidR="006B5557" w:rsidRDefault="006B5557" w:rsidP="006B5557">
      <w:pPr>
        <w:rPr>
          <w:b/>
          <w:bCs/>
          <w:sz w:val="24"/>
          <w:szCs w:val="24"/>
        </w:rPr>
      </w:pPr>
    </w:p>
    <w:p w14:paraId="71CCAE05" w14:textId="77777777" w:rsidR="006B5557" w:rsidRDefault="006B5557" w:rsidP="006B5557">
      <w:pPr>
        <w:rPr>
          <w:b/>
          <w:bCs/>
          <w:sz w:val="24"/>
          <w:szCs w:val="24"/>
        </w:rPr>
      </w:pPr>
    </w:p>
    <w:p w14:paraId="3D16A4D9" w14:textId="77777777" w:rsidR="006B5557" w:rsidRDefault="006B5557" w:rsidP="006B5557">
      <w:pPr>
        <w:rPr>
          <w:b/>
          <w:bCs/>
          <w:sz w:val="24"/>
          <w:szCs w:val="24"/>
        </w:rPr>
      </w:pPr>
    </w:p>
    <w:p w14:paraId="3D26480D" w14:textId="77777777" w:rsidR="006B5557" w:rsidRDefault="006B5557" w:rsidP="006B5557">
      <w:pPr>
        <w:rPr>
          <w:b/>
          <w:bCs/>
          <w:sz w:val="24"/>
          <w:szCs w:val="24"/>
        </w:rPr>
      </w:pPr>
    </w:p>
    <w:p w14:paraId="1CEA8D8D" w14:textId="77777777" w:rsidR="006B5557" w:rsidRDefault="006B5557" w:rsidP="006B5557">
      <w:pPr>
        <w:rPr>
          <w:b/>
          <w:bCs/>
          <w:sz w:val="24"/>
          <w:szCs w:val="24"/>
        </w:rPr>
      </w:pPr>
    </w:p>
    <w:p w14:paraId="10366628" w14:textId="77777777" w:rsidR="006B5557" w:rsidRDefault="006B5557" w:rsidP="006B5557">
      <w:pPr>
        <w:rPr>
          <w:b/>
          <w:bCs/>
          <w:sz w:val="24"/>
          <w:szCs w:val="24"/>
        </w:rPr>
      </w:pPr>
    </w:p>
    <w:p w14:paraId="3EA4ED3D" w14:textId="6D452201" w:rsidR="006B5557" w:rsidRDefault="006B5557" w:rsidP="00A84A9D">
      <w:pPr>
        <w:rPr>
          <w:b/>
          <w:bCs/>
          <w:sz w:val="24"/>
          <w:szCs w:val="24"/>
        </w:rPr>
      </w:pPr>
      <w:r w:rsidRPr="006E5822">
        <w:rPr>
          <w:b/>
          <w:bCs/>
          <w:sz w:val="24"/>
          <w:szCs w:val="24"/>
        </w:rPr>
        <w:t>Sales Organization- OVXS</w:t>
      </w:r>
    </w:p>
    <w:p w14:paraId="582E004B" w14:textId="183DE5CE" w:rsidR="006B5557" w:rsidRDefault="006B5557" w:rsidP="006B5557">
      <w:pPr>
        <w:rPr>
          <w:sz w:val="24"/>
          <w:szCs w:val="24"/>
        </w:rPr>
      </w:pPr>
      <w:r>
        <w:rPr>
          <w:sz w:val="24"/>
          <w:szCs w:val="24"/>
        </w:rPr>
        <w:lastRenderedPageBreak/>
        <w:t>I</w:t>
      </w:r>
      <w:r w:rsidRPr="00F37E88">
        <w:rPr>
          <w:sz w:val="24"/>
          <w:szCs w:val="24"/>
        </w:rPr>
        <w:t>t is responsible for sales and services.</w:t>
      </w:r>
      <w:r w:rsidRPr="00E416EA"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46D2CED2" wp14:editId="4BC37DBC">
            <wp:simplePos x="0" y="0"/>
            <wp:positionH relativeFrom="margin">
              <wp:align>left</wp:align>
            </wp:positionH>
            <wp:positionV relativeFrom="paragraph">
              <wp:posOffset>298450</wp:posOffset>
            </wp:positionV>
            <wp:extent cx="5731510" cy="2315845"/>
            <wp:effectExtent l="0" t="0" r="2540" b="8255"/>
            <wp:wrapSquare wrapText="bothSides"/>
            <wp:docPr id="469161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61568" name="Picture 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7CE33DB" w14:textId="3B42D81F" w:rsidR="006B5557" w:rsidRDefault="006B5557" w:rsidP="006B5557">
      <w:pPr>
        <w:rPr>
          <w:noProof/>
        </w:rPr>
      </w:pPr>
      <w:r w:rsidRPr="00FB7D95">
        <w:rPr>
          <w:noProof/>
        </w:rPr>
        <w:t xml:space="preserve"> </w:t>
      </w:r>
    </w:p>
    <w:p w14:paraId="3CA84701" w14:textId="77777777" w:rsidR="006B5557" w:rsidRDefault="006B5557" w:rsidP="006B5557">
      <w:pPr>
        <w:rPr>
          <w:b/>
          <w:bCs/>
          <w:noProof/>
        </w:rPr>
      </w:pPr>
    </w:p>
    <w:p w14:paraId="1EB8C150" w14:textId="77777777" w:rsidR="006B5557" w:rsidRPr="00482754" w:rsidRDefault="006B5557" w:rsidP="006B5557">
      <w:pPr>
        <w:rPr>
          <w:b/>
          <w:bCs/>
          <w:noProof/>
          <w:sz w:val="24"/>
          <w:szCs w:val="24"/>
        </w:rPr>
      </w:pPr>
      <w:r w:rsidRPr="00482754">
        <w:rPr>
          <w:b/>
          <w:bCs/>
          <w:noProof/>
          <w:sz w:val="24"/>
          <w:szCs w:val="24"/>
        </w:rPr>
        <w:t>Distibution Channel- OVX1</w:t>
      </w:r>
    </w:p>
    <w:p w14:paraId="30DCECA2" w14:textId="77777777" w:rsidR="006B5557" w:rsidRPr="00482754" w:rsidRDefault="006B5557" w:rsidP="006B5557">
      <w:pPr>
        <w:rPr>
          <w:noProof/>
          <w:sz w:val="24"/>
          <w:szCs w:val="24"/>
        </w:rPr>
      </w:pPr>
      <w:r w:rsidRPr="00482754">
        <w:rPr>
          <w:noProof/>
          <w:sz w:val="24"/>
          <w:szCs w:val="24"/>
        </w:rPr>
        <w:t>Channel for selling goods to end customers/ way of distributing goods.</w:t>
      </w:r>
    </w:p>
    <w:p w14:paraId="5C4A0BEF" w14:textId="431FDAFB" w:rsidR="006B5557" w:rsidRPr="006B5557" w:rsidRDefault="006B5557" w:rsidP="006B5557">
      <w:pPr>
        <w:rPr>
          <w:noProof/>
        </w:rPr>
      </w:pPr>
      <w:r w:rsidRPr="00FB7D95">
        <w:rPr>
          <w:noProof/>
          <w:sz w:val="24"/>
          <w:szCs w:val="24"/>
        </w:rPr>
        <w:drawing>
          <wp:inline distT="0" distB="0" distL="0" distR="0" wp14:anchorId="7D7B70F6" wp14:editId="01D6B5DF">
            <wp:extent cx="5715000" cy="2448560"/>
            <wp:effectExtent l="0" t="0" r="0" b="8890"/>
            <wp:docPr id="1702550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55054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2166" cy="246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BAD3" w14:textId="77777777" w:rsidR="006B5557" w:rsidRDefault="006B5557" w:rsidP="006B5557">
      <w:pPr>
        <w:rPr>
          <w:b/>
          <w:bCs/>
          <w:noProof/>
          <w:sz w:val="24"/>
          <w:szCs w:val="24"/>
        </w:rPr>
      </w:pPr>
    </w:p>
    <w:p w14:paraId="0CE40134" w14:textId="77777777" w:rsidR="006B5557" w:rsidRPr="00482754" w:rsidRDefault="006B5557" w:rsidP="006B5557">
      <w:pPr>
        <w:rPr>
          <w:b/>
          <w:bCs/>
          <w:noProof/>
          <w:sz w:val="24"/>
          <w:szCs w:val="24"/>
        </w:rPr>
      </w:pPr>
      <w:r w:rsidRPr="00482754">
        <w:rPr>
          <w:b/>
          <w:bCs/>
          <w:noProof/>
          <w:sz w:val="24"/>
          <w:szCs w:val="24"/>
        </w:rPr>
        <w:t>Division- OVXB</w:t>
      </w:r>
    </w:p>
    <w:p w14:paraId="220EE57C" w14:textId="5378F6B7" w:rsidR="006B5557" w:rsidRDefault="006B5557" w:rsidP="006B5557">
      <w:pPr>
        <w:rPr>
          <w:noProof/>
          <w:sz w:val="24"/>
          <w:szCs w:val="24"/>
        </w:rPr>
      </w:pPr>
      <w:r w:rsidRPr="628C90B8">
        <w:rPr>
          <w:noProof/>
          <w:sz w:val="24"/>
          <w:szCs w:val="24"/>
        </w:rPr>
        <w:t>The sales unit where we can see profit and loss of organization</w:t>
      </w:r>
    </w:p>
    <w:p w14:paraId="54DB0DC7" w14:textId="1CE99293" w:rsidR="00A84A9D" w:rsidRDefault="00A84A9D" w:rsidP="006B5557">
      <w:pPr>
        <w:rPr>
          <w:noProof/>
          <w:sz w:val="24"/>
          <w:szCs w:val="24"/>
        </w:rPr>
      </w:pPr>
      <w:r w:rsidRPr="00D15208"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1" locked="0" layoutInCell="1" allowOverlap="1" wp14:anchorId="47A8E027" wp14:editId="6C81D489">
            <wp:simplePos x="0" y="0"/>
            <wp:positionH relativeFrom="column">
              <wp:posOffset>0</wp:posOffset>
            </wp:positionH>
            <wp:positionV relativeFrom="paragraph">
              <wp:posOffset>299085</wp:posOffset>
            </wp:positionV>
            <wp:extent cx="5722620" cy="2920365"/>
            <wp:effectExtent l="0" t="0" r="0" b="0"/>
            <wp:wrapTight wrapText="bothSides">
              <wp:wrapPolygon edited="0">
                <wp:start x="0" y="0"/>
                <wp:lineTo x="0" y="21417"/>
                <wp:lineTo x="21499" y="21417"/>
                <wp:lineTo x="21499" y="0"/>
                <wp:lineTo x="0" y="0"/>
              </wp:wrapPolygon>
            </wp:wrapTight>
            <wp:docPr id="1118800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00612" name="Picture 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45DCB98" w14:textId="77777777" w:rsidR="00A84A9D" w:rsidRDefault="00A84A9D" w:rsidP="006B5557">
      <w:pPr>
        <w:rPr>
          <w:b/>
          <w:bCs/>
          <w:sz w:val="24"/>
          <w:szCs w:val="24"/>
        </w:rPr>
      </w:pPr>
    </w:p>
    <w:p w14:paraId="3086855D" w14:textId="3A9C2C57" w:rsidR="006B5557" w:rsidRDefault="006B5557" w:rsidP="006B555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Plant- OX10</w:t>
      </w:r>
    </w:p>
    <w:p w14:paraId="33B706EB" w14:textId="77777777" w:rsidR="006B5557" w:rsidRPr="008A4448" w:rsidRDefault="006B5557" w:rsidP="006B5557">
      <w:pPr>
        <w:rPr>
          <w:sz w:val="24"/>
          <w:szCs w:val="24"/>
        </w:rPr>
      </w:pPr>
      <w:r w:rsidRPr="00A1720A">
        <w:rPr>
          <w:sz w:val="24"/>
          <w:szCs w:val="24"/>
        </w:rPr>
        <w:t xml:space="preserve">Physical location where manufacturing is </w:t>
      </w:r>
      <w:proofErr w:type="gramStart"/>
      <w:r w:rsidRPr="00A1720A">
        <w:rPr>
          <w:sz w:val="24"/>
          <w:szCs w:val="24"/>
        </w:rPr>
        <w:t>done</w:t>
      </w:r>
      <w:proofErr w:type="gramEnd"/>
    </w:p>
    <w:p w14:paraId="0F913FD0" w14:textId="77777777" w:rsidR="006B5557" w:rsidRDefault="006B5557" w:rsidP="006B5557">
      <w:pPr>
        <w:rPr>
          <w:b/>
          <w:bCs/>
          <w:sz w:val="24"/>
          <w:szCs w:val="24"/>
        </w:rPr>
      </w:pPr>
      <w:r w:rsidRPr="009C3C29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64B7A064" wp14:editId="316E38B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2348865"/>
            <wp:effectExtent l="0" t="0" r="2540" b="0"/>
            <wp:wrapTight wrapText="bothSides">
              <wp:wrapPolygon edited="0">
                <wp:start x="0" y="0"/>
                <wp:lineTo x="0" y="21372"/>
                <wp:lineTo x="21538" y="21372"/>
                <wp:lineTo x="21538" y="0"/>
                <wp:lineTo x="0" y="0"/>
              </wp:wrapPolygon>
            </wp:wrapTight>
            <wp:docPr id="20978977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97730" name="Picture 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249CB41" w14:textId="77777777" w:rsidR="006B5557" w:rsidRDefault="006B5557" w:rsidP="006B5557">
      <w:pPr>
        <w:rPr>
          <w:b/>
          <w:bCs/>
          <w:sz w:val="24"/>
          <w:szCs w:val="24"/>
        </w:rPr>
      </w:pPr>
    </w:p>
    <w:p w14:paraId="74075B65" w14:textId="77777777" w:rsidR="006B5557" w:rsidRDefault="006B5557" w:rsidP="006B5557">
      <w:pPr>
        <w:rPr>
          <w:b/>
          <w:bCs/>
          <w:sz w:val="24"/>
          <w:szCs w:val="24"/>
        </w:rPr>
      </w:pPr>
    </w:p>
    <w:p w14:paraId="594A2947" w14:textId="77777777" w:rsidR="006B5557" w:rsidRDefault="006B5557" w:rsidP="006B5557">
      <w:pPr>
        <w:rPr>
          <w:b/>
          <w:bCs/>
          <w:sz w:val="24"/>
          <w:szCs w:val="24"/>
        </w:rPr>
      </w:pPr>
    </w:p>
    <w:p w14:paraId="0D1E5EBD" w14:textId="77777777" w:rsidR="006B5557" w:rsidRDefault="006B5557" w:rsidP="006B5557">
      <w:pPr>
        <w:rPr>
          <w:b/>
          <w:bCs/>
          <w:sz w:val="24"/>
          <w:szCs w:val="24"/>
        </w:rPr>
      </w:pPr>
    </w:p>
    <w:p w14:paraId="08849741" w14:textId="77777777" w:rsidR="00A84A9D" w:rsidRDefault="00A84A9D" w:rsidP="006B5557">
      <w:pPr>
        <w:rPr>
          <w:b/>
          <w:bCs/>
          <w:sz w:val="24"/>
          <w:szCs w:val="24"/>
        </w:rPr>
      </w:pPr>
    </w:p>
    <w:p w14:paraId="0353A2E0" w14:textId="77777777" w:rsidR="00A84A9D" w:rsidRDefault="00A84A9D" w:rsidP="006B5557">
      <w:pPr>
        <w:rPr>
          <w:b/>
          <w:bCs/>
          <w:sz w:val="24"/>
          <w:szCs w:val="24"/>
        </w:rPr>
      </w:pPr>
    </w:p>
    <w:p w14:paraId="6125393F" w14:textId="77777777" w:rsidR="006B5557" w:rsidRDefault="006B5557" w:rsidP="006B5557">
      <w:pPr>
        <w:rPr>
          <w:b/>
          <w:bCs/>
          <w:sz w:val="24"/>
          <w:szCs w:val="24"/>
        </w:rPr>
      </w:pPr>
    </w:p>
    <w:p w14:paraId="6C1215C1" w14:textId="77777777" w:rsidR="006B5557" w:rsidRDefault="006B5557" w:rsidP="006B5557">
      <w:pPr>
        <w:rPr>
          <w:sz w:val="24"/>
          <w:szCs w:val="24"/>
        </w:rPr>
      </w:pPr>
      <w:r w:rsidRPr="009C3C29">
        <w:rPr>
          <w:b/>
          <w:bCs/>
          <w:sz w:val="24"/>
          <w:szCs w:val="24"/>
        </w:rPr>
        <w:t>Shipping point- OVXD</w:t>
      </w:r>
    </w:p>
    <w:p w14:paraId="0CD96E39" w14:textId="77777777" w:rsidR="006B5557" w:rsidRPr="008A4448" w:rsidRDefault="006B5557" w:rsidP="006B5557">
      <w:pPr>
        <w:rPr>
          <w:sz w:val="24"/>
          <w:szCs w:val="24"/>
        </w:rPr>
      </w:pPr>
      <w:r w:rsidRPr="008A4448">
        <w:rPr>
          <w:sz w:val="24"/>
          <w:szCs w:val="24"/>
        </w:rPr>
        <w:t>Physical location where process of loading groups and dispatching is done.</w:t>
      </w:r>
    </w:p>
    <w:p w14:paraId="0C6643C5" w14:textId="77777777" w:rsidR="006B5557" w:rsidRDefault="006B5557" w:rsidP="006B555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C4BF545" wp14:editId="5AE9FCEF">
            <wp:extent cx="5671038" cy="2628900"/>
            <wp:effectExtent l="0" t="0" r="6350" b="0"/>
            <wp:docPr id="923608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714" cy="26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1A64" w14:textId="74CD4A1E" w:rsidR="00A84A9D" w:rsidRDefault="00A84A9D" w:rsidP="00C55140">
      <w:pPr>
        <w:jc w:val="center"/>
        <w:rPr>
          <w:sz w:val="44"/>
          <w:szCs w:val="44"/>
        </w:rPr>
      </w:pPr>
    </w:p>
    <w:p w14:paraId="02A151E5" w14:textId="77777777" w:rsidR="00A84A9D" w:rsidRDefault="00A84A9D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01CF6E60" w14:textId="1A1AEEF3" w:rsidR="00A84A9D" w:rsidRPr="00A84A9D" w:rsidRDefault="00A84A9D" w:rsidP="00A84A9D">
      <w:pPr>
        <w:tabs>
          <w:tab w:val="left" w:pos="7660"/>
        </w:tabs>
        <w:jc w:val="center"/>
        <w:rPr>
          <w:sz w:val="44"/>
          <w:szCs w:val="44"/>
        </w:rPr>
      </w:pPr>
      <w:r w:rsidRPr="00A84A9D">
        <w:rPr>
          <w:sz w:val="44"/>
          <w:szCs w:val="44"/>
        </w:rPr>
        <w:lastRenderedPageBreak/>
        <w:t>CUSTOMER MASTER</w:t>
      </w:r>
    </w:p>
    <w:p w14:paraId="7C3F0035" w14:textId="4ABC7EFE" w:rsidR="00A84A9D" w:rsidRPr="00A84A9D" w:rsidRDefault="00A84A9D" w:rsidP="00A84A9D">
      <w:pPr>
        <w:tabs>
          <w:tab w:val="left" w:pos="7660"/>
        </w:tabs>
        <w:rPr>
          <w:b/>
          <w:bCs/>
          <w:sz w:val="24"/>
          <w:szCs w:val="24"/>
        </w:rPr>
      </w:pPr>
      <w:r w:rsidRPr="00A84A9D">
        <w:rPr>
          <w:b/>
          <w:bCs/>
          <w:sz w:val="24"/>
          <w:szCs w:val="24"/>
        </w:rPr>
        <w:t>T - Codes</w:t>
      </w:r>
    </w:p>
    <w:p w14:paraId="17F7FE92" w14:textId="77777777" w:rsidR="00A84A9D" w:rsidRPr="0080008B" w:rsidRDefault="00A84A9D" w:rsidP="00A84A9D">
      <w:pPr>
        <w:tabs>
          <w:tab w:val="left" w:pos="7660"/>
        </w:tabs>
        <w:rPr>
          <w:sz w:val="24"/>
          <w:szCs w:val="24"/>
        </w:rPr>
      </w:pPr>
      <w:r>
        <w:rPr>
          <w:sz w:val="24"/>
          <w:szCs w:val="24"/>
        </w:rPr>
        <w:t>XD01- Create customer with three fields.</w:t>
      </w:r>
    </w:p>
    <w:p w14:paraId="1FEDF0B2" w14:textId="77777777" w:rsidR="00A84A9D" w:rsidRDefault="00A84A9D" w:rsidP="00A84A9D">
      <w:pPr>
        <w:tabs>
          <w:tab w:val="left" w:pos="7660"/>
        </w:tabs>
        <w:rPr>
          <w:sz w:val="24"/>
          <w:szCs w:val="24"/>
        </w:rPr>
      </w:pPr>
      <w:r w:rsidRPr="73BBF1D8">
        <w:rPr>
          <w:sz w:val="24"/>
          <w:szCs w:val="24"/>
        </w:rPr>
        <w:t>FD01- Create customer with general data and company code data.</w:t>
      </w:r>
    </w:p>
    <w:p w14:paraId="0637A559" w14:textId="77777777" w:rsidR="00A84A9D" w:rsidRDefault="00A84A9D" w:rsidP="00A84A9D">
      <w:pPr>
        <w:tabs>
          <w:tab w:val="left" w:pos="7660"/>
        </w:tabs>
        <w:rPr>
          <w:sz w:val="24"/>
          <w:szCs w:val="24"/>
        </w:rPr>
      </w:pPr>
      <w:r w:rsidRPr="73BBF1D8">
        <w:rPr>
          <w:sz w:val="24"/>
          <w:szCs w:val="24"/>
        </w:rPr>
        <w:t>VD01- Create customer with general data and sales area data.</w:t>
      </w:r>
    </w:p>
    <w:p w14:paraId="1FCF0227" w14:textId="77777777" w:rsidR="00A84A9D" w:rsidRDefault="00A84A9D" w:rsidP="00A84A9D">
      <w:pPr>
        <w:tabs>
          <w:tab w:val="left" w:pos="7660"/>
        </w:tabs>
        <w:rPr>
          <w:sz w:val="24"/>
          <w:szCs w:val="24"/>
        </w:rPr>
      </w:pPr>
      <w:r w:rsidRPr="00A93C6D">
        <w:rPr>
          <w:noProof/>
          <w:sz w:val="24"/>
          <w:szCs w:val="24"/>
        </w:rPr>
        <w:drawing>
          <wp:inline distT="0" distB="0" distL="0" distR="0" wp14:anchorId="5FD5A953" wp14:editId="575EF703">
            <wp:extent cx="4317023" cy="1936750"/>
            <wp:effectExtent l="0" t="0" r="7620" b="6350"/>
            <wp:docPr id="1146084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8463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3331" cy="193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1620" w14:textId="77777777" w:rsidR="00A84A9D" w:rsidRDefault="00A84A9D" w:rsidP="00A84A9D">
      <w:pPr>
        <w:tabs>
          <w:tab w:val="left" w:pos="7660"/>
        </w:tabs>
        <w:rPr>
          <w:b/>
          <w:bCs/>
          <w:sz w:val="24"/>
          <w:szCs w:val="24"/>
        </w:rPr>
      </w:pPr>
    </w:p>
    <w:p w14:paraId="00E7D5B1" w14:textId="5701A137" w:rsidR="00A84A9D" w:rsidRPr="00A84A9D" w:rsidRDefault="00A84A9D" w:rsidP="00A84A9D">
      <w:pPr>
        <w:tabs>
          <w:tab w:val="left" w:pos="7660"/>
        </w:tabs>
        <w:rPr>
          <w:b/>
          <w:bCs/>
          <w:sz w:val="24"/>
          <w:szCs w:val="24"/>
        </w:rPr>
      </w:pPr>
      <w:r w:rsidRPr="00A84A9D">
        <w:rPr>
          <w:b/>
          <w:bCs/>
          <w:sz w:val="24"/>
          <w:szCs w:val="24"/>
        </w:rPr>
        <w:t>Create customer with reference.</w:t>
      </w:r>
    </w:p>
    <w:p w14:paraId="58FD8D83" w14:textId="77777777" w:rsidR="00A84A9D" w:rsidRDefault="00A84A9D" w:rsidP="00A84A9D">
      <w:pPr>
        <w:tabs>
          <w:tab w:val="left" w:pos="7660"/>
        </w:tabs>
        <w:rPr>
          <w:sz w:val="24"/>
          <w:szCs w:val="24"/>
        </w:rPr>
      </w:pPr>
      <w:r w:rsidRPr="001F48AB">
        <w:rPr>
          <w:noProof/>
          <w:sz w:val="24"/>
          <w:szCs w:val="24"/>
        </w:rPr>
        <w:drawing>
          <wp:inline distT="0" distB="0" distL="0" distR="0" wp14:anchorId="494EA5F8" wp14:editId="6941F71A">
            <wp:extent cx="4349680" cy="3774440"/>
            <wp:effectExtent l="0" t="0" r="0" b="0"/>
            <wp:docPr id="19903667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66728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8014" cy="379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A899" w14:textId="77777777" w:rsidR="00A84A9D" w:rsidRDefault="00A84A9D" w:rsidP="00A84A9D">
      <w:pPr>
        <w:tabs>
          <w:tab w:val="left" w:pos="7660"/>
        </w:tabs>
        <w:rPr>
          <w:b/>
          <w:bCs/>
          <w:sz w:val="24"/>
          <w:szCs w:val="24"/>
        </w:rPr>
      </w:pPr>
    </w:p>
    <w:p w14:paraId="0EFA7305" w14:textId="77777777" w:rsidR="00A84A9D" w:rsidRDefault="00A84A9D" w:rsidP="00A84A9D">
      <w:pPr>
        <w:tabs>
          <w:tab w:val="left" w:pos="7660"/>
        </w:tabs>
        <w:rPr>
          <w:b/>
          <w:bCs/>
          <w:sz w:val="24"/>
          <w:szCs w:val="24"/>
        </w:rPr>
      </w:pPr>
    </w:p>
    <w:p w14:paraId="122ACCDC" w14:textId="4C235F6B" w:rsidR="00A84A9D" w:rsidRPr="00D674AA" w:rsidRDefault="00A84A9D" w:rsidP="00A84A9D">
      <w:pPr>
        <w:tabs>
          <w:tab w:val="left" w:pos="7660"/>
        </w:tabs>
        <w:rPr>
          <w:b/>
          <w:bCs/>
          <w:sz w:val="24"/>
          <w:szCs w:val="24"/>
        </w:rPr>
      </w:pPr>
      <w:r w:rsidRPr="00D674AA">
        <w:rPr>
          <w:b/>
          <w:bCs/>
          <w:sz w:val="24"/>
          <w:szCs w:val="24"/>
        </w:rPr>
        <w:lastRenderedPageBreak/>
        <w:t>Three views of customer master</w:t>
      </w:r>
      <w:r>
        <w:rPr>
          <w:b/>
          <w:bCs/>
          <w:sz w:val="24"/>
          <w:szCs w:val="24"/>
        </w:rPr>
        <w:t xml:space="preserve"> -</w:t>
      </w:r>
    </w:p>
    <w:p w14:paraId="0F01D2F1" w14:textId="7DAAC1A4" w:rsidR="00A84A9D" w:rsidRPr="00A84A9D" w:rsidRDefault="00A84A9D" w:rsidP="00A84A9D">
      <w:pPr>
        <w:pStyle w:val="ListParagraph"/>
        <w:numPr>
          <w:ilvl w:val="0"/>
          <w:numId w:val="9"/>
        </w:numPr>
        <w:tabs>
          <w:tab w:val="left" w:pos="7660"/>
        </w:tabs>
        <w:spacing w:after="0" w:line="240" w:lineRule="auto"/>
        <w:rPr>
          <w:sz w:val="24"/>
          <w:szCs w:val="24"/>
        </w:rPr>
      </w:pPr>
      <w:r w:rsidRPr="00A84A9D">
        <w:rPr>
          <w:sz w:val="24"/>
          <w:szCs w:val="24"/>
        </w:rPr>
        <w:t>General Data</w:t>
      </w:r>
    </w:p>
    <w:p w14:paraId="483CE2DE" w14:textId="58860E53" w:rsidR="00A84A9D" w:rsidRPr="00A84A9D" w:rsidRDefault="00A84A9D" w:rsidP="00A84A9D">
      <w:pPr>
        <w:pStyle w:val="ListParagraph"/>
        <w:numPr>
          <w:ilvl w:val="0"/>
          <w:numId w:val="9"/>
        </w:numPr>
        <w:tabs>
          <w:tab w:val="left" w:pos="7660"/>
        </w:tabs>
        <w:spacing w:after="0" w:line="240" w:lineRule="auto"/>
        <w:rPr>
          <w:sz w:val="24"/>
          <w:szCs w:val="24"/>
        </w:rPr>
      </w:pPr>
      <w:r w:rsidRPr="00A84A9D">
        <w:rPr>
          <w:sz w:val="24"/>
          <w:szCs w:val="24"/>
        </w:rPr>
        <w:t>Company Code Data</w:t>
      </w:r>
    </w:p>
    <w:p w14:paraId="2178D1CF" w14:textId="5A3F6E37" w:rsidR="00A84A9D" w:rsidRDefault="00A84A9D" w:rsidP="00A84A9D">
      <w:pPr>
        <w:pStyle w:val="ListParagraph"/>
        <w:numPr>
          <w:ilvl w:val="0"/>
          <w:numId w:val="9"/>
        </w:numPr>
        <w:tabs>
          <w:tab w:val="left" w:pos="7660"/>
        </w:tabs>
        <w:spacing w:after="0" w:line="240" w:lineRule="auto"/>
        <w:rPr>
          <w:sz w:val="24"/>
          <w:szCs w:val="24"/>
        </w:rPr>
      </w:pPr>
      <w:r w:rsidRPr="00A84A9D">
        <w:rPr>
          <w:sz w:val="24"/>
          <w:szCs w:val="24"/>
        </w:rPr>
        <w:t>Sales Area Data</w:t>
      </w:r>
    </w:p>
    <w:p w14:paraId="11C36DD3" w14:textId="77777777" w:rsidR="00A84A9D" w:rsidRDefault="00A84A9D" w:rsidP="00A84A9D">
      <w:pPr>
        <w:pStyle w:val="ListParagraph"/>
        <w:tabs>
          <w:tab w:val="left" w:pos="7660"/>
        </w:tabs>
        <w:spacing w:after="0" w:line="240" w:lineRule="auto"/>
        <w:rPr>
          <w:sz w:val="24"/>
          <w:szCs w:val="24"/>
        </w:rPr>
      </w:pPr>
    </w:p>
    <w:p w14:paraId="0966A205" w14:textId="4654A5FA" w:rsidR="00A84A9D" w:rsidRDefault="00A84A9D" w:rsidP="00A84A9D">
      <w:pPr>
        <w:tabs>
          <w:tab w:val="left" w:pos="7660"/>
        </w:tabs>
        <w:spacing w:after="0" w:line="240" w:lineRule="auto"/>
        <w:rPr>
          <w:b/>
          <w:bCs/>
          <w:sz w:val="24"/>
          <w:szCs w:val="24"/>
        </w:rPr>
      </w:pPr>
      <w:r w:rsidRPr="00A84A9D">
        <w:rPr>
          <w:b/>
          <w:bCs/>
          <w:sz w:val="24"/>
          <w:szCs w:val="24"/>
        </w:rPr>
        <w:t xml:space="preserve">General Data </w:t>
      </w:r>
    </w:p>
    <w:p w14:paraId="43F014F3" w14:textId="2AA643F6" w:rsidR="00A84A9D" w:rsidRPr="00A84A9D" w:rsidRDefault="00A84A9D" w:rsidP="00A84A9D">
      <w:pPr>
        <w:tabs>
          <w:tab w:val="left" w:pos="7660"/>
        </w:tabs>
        <w:spacing w:after="0" w:line="240" w:lineRule="auto"/>
        <w:rPr>
          <w:sz w:val="24"/>
          <w:szCs w:val="24"/>
        </w:rPr>
      </w:pPr>
      <w:r w:rsidRPr="00A84A9D">
        <w:rPr>
          <w:sz w:val="24"/>
          <w:szCs w:val="24"/>
        </w:rPr>
        <w:t xml:space="preserve">Contains Data related to address, names of a customer etc </w:t>
      </w:r>
      <w:proofErr w:type="gramStart"/>
      <w:r w:rsidRPr="00A84A9D">
        <w:rPr>
          <w:sz w:val="24"/>
          <w:szCs w:val="24"/>
        </w:rPr>
        <w:t>which  are</w:t>
      </w:r>
      <w:proofErr w:type="gramEnd"/>
      <w:r w:rsidRPr="00A84A9D">
        <w:rPr>
          <w:sz w:val="24"/>
          <w:szCs w:val="24"/>
        </w:rPr>
        <w:t xml:space="preserve"> common to entire organisation</w:t>
      </w:r>
    </w:p>
    <w:p w14:paraId="1B9B7652" w14:textId="422C5261" w:rsidR="00A84A9D" w:rsidRPr="00A84A9D" w:rsidRDefault="00A84A9D" w:rsidP="00A84A9D">
      <w:pPr>
        <w:tabs>
          <w:tab w:val="left" w:pos="7660"/>
        </w:tabs>
        <w:spacing w:after="0" w:line="240" w:lineRule="auto"/>
        <w:rPr>
          <w:sz w:val="24"/>
          <w:szCs w:val="24"/>
        </w:rPr>
      </w:pPr>
      <w:r w:rsidRPr="00B53075">
        <w:rPr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22B1A2BF" wp14:editId="0D9F4030">
            <wp:simplePos x="0" y="0"/>
            <wp:positionH relativeFrom="margin">
              <wp:align>right</wp:align>
            </wp:positionH>
            <wp:positionV relativeFrom="paragraph">
              <wp:posOffset>182440</wp:posOffset>
            </wp:positionV>
            <wp:extent cx="5731852" cy="3218815"/>
            <wp:effectExtent l="0" t="0" r="2540" b="635"/>
            <wp:wrapNone/>
            <wp:docPr id="524103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03268" name="Picture 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852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0611CF" w14:textId="7424C87D" w:rsidR="00A84A9D" w:rsidRDefault="00A84A9D" w:rsidP="00A84A9D">
      <w:pPr>
        <w:keepNext/>
        <w:tabs>
          <w:tab w:val="left" w:pos="7660"/>
        </w:tabs>
        <w:rPr>
          <w:sz w:val="24"/>
          <w:szCs w:val="24"/>
        </w:rPr>
      </w:pPr>
    </w:p>
    <w:p w14:paraId="07E61D20" w14:textId="77777777" w:rsidR="00A84A9D" w:rsidRDefault="00A84A9D" w:rsidP="00A84A9D">
      <w:pPr>
        <w:keepNext/>
        <w:tabs>
          <w:tab w:val="left" w:pos="7660"/>
        </w:tabs>
        <w:rPr>
          <w:sz w:val="24"/>
          <w:szCs w:val="24"/>
        </w:rPr>
      </w:pPr>
    </w:p>
    <w:p w14:paraId="21F80FD2" w14:textId="77777777" w:rsidR="00A84A9D" w:rsidRDefault="00A84A9D" w:rsidP="00A84A9D">
      <w:pPr>
        <w:keepNext/>
        <w:tabs>
          <w:tab w:val="left" w:pos="7660"/>
        </w:tabs>
        <w:rPr>
          <w:sz w:val="24"/>
          <w:szCs w:val="24"/>
        </w:rPr>
      </w:pPr>
    </w:p>
    <w:p w14:paraId="4483B1CC" w14:textId="77777777" w:rsidR="00A84A9D" w:rsidRDefault="00A84A9D" w:rsidP="00A84A9D">
      <w:pPr>
        <w:keepNext/>
        <w:tabs>
          <w:tab w:val="left" w:pos="7660"/>
        </w:tabs>
        <w:rPr>
          <w:sz w:val="24"/>
          <w:szCs w:val="24"/>
        </w:rPr>
      </w:pPr>
    </w:p>
    <w:p w14:paraId="0B48B608" w14:textId="77777777" w:rsidR="00A84A9D" w:rsidRDefault="00A84A9D" w:rsidP="00A84A9D">
      <w:pPr>
        <w:keepNext/>
        <w:tabs>
          <w:tab w:val="left" w:pos="7660"/>
        </w:tabs>
        <w:rPr>
          <w:sz w:val="24"/>
          <w:szCs w:val="24"/>
        </w:rPr>
      </w:pPr>
    </w:p>
    <w:p w14:paraId="7F7BF8FD" w14:textId="77777777" w:rsidR="00A84A9D" w:rsidRDefault="00A84A9D" w:rsidP="00A84A9D">
      <w:pPr>
        <w:keepNext/>
        <w:tabs>
          <w:tab w:val="left" w:pos="7660"/>
        </w:tabs>
        <w:rPr>
          <w:sz w:val="24"/>
          <w:szCs w:val="24"/>
        </w:rPr>
      </w:pPr>
    </w:p>
    <w:p w14:paraId="520C08EE" w14:textId="77777777" w:rsidR="00A84A9D" w:rsidRDefault="00A84A9D" w:rsidP="00A84A9D">
      <w:pPr>
        <w:keepNext/>
        <w:tabs>
          <w:tab w:val="left" w:pos="7660"/>
        </w:tabs>
        <w:rPr>
          <w:sz w:val="24"/>
          <w:szCs w:val="24"/>
        </w:rPr>
      </w:pPr>
    </w:p>
    <w:p w14:paraId="32BF7897" w14:textId="77777777" w:rsidR="00A84A9D" w:rsidRDefault="00A84A9D" w:rsidP="00A84A9D">
      <w:pPr>
        <w:keepNext/>
        <w:tabs>
          <w:tab w:val="left" w:pos="7660"/>
        </w:tabs>
      </w:pPr>
    </w:p>
    <w:p w14:paraId="7682026F" w14:textId="77777777" w:rsidR="00A84A9D" w:rsidRPr="00140BBB" w:rsidRDefault="00A84A9D" w:rsidP="00A84A9D">
      <w:pPr>
        <w:pStyle w:val="Caption"/>
        <w:rPr>
          <w:rFonts w:cstheme="minorHAnsi"/>
        </w:rPr>
      </w:pPr>
      <w:r>
        <w:t xml:space="preserve">                                                                                             </w:t>
      </w:r>
      <w:r w:rsidRPr="00140BBB">
        <w:rPr>
          <w:rFonts w:cstheme="minorHAnsi"/>
          <w:highlight w:val="yellow"/>
        </w:rPr>
        <w:t>Region is imp for tax determination</w:t>
      </w:r>
      <w:r w:rsidRPr="00140BBB">
        <w:rPr>
          <w:rFonts w:cstheme="minorHAnsi"/>
        </w:rPr>
        <w:t xml:space="preserve">                                                                                                                                                                   </w:t>
      </w:r>
    </w:p>
    <w:p w14:paraId="74A44466" w14:textId="77777777" w:rsidR="00A84A9D" w:rsidRPr="00D674AA" w:rsidRDefault="00A84A9D" w:rsidP="00A84A9D"/>
    <w:p w14:paraId="5CE0E26E" w14:textId="77777777" w:rsidR="00A84A9D" w:rsidRPr="00D674AA" w:rsidRDefault="00A84A9D" w:rsidP="00A84A9D"/>
    <w:p w14:paraId="3A5B8D06" w14:textId="77777777" w:rsidR="00A84A9D" w:rsidRDefault="00A84A9D" w:rsidP="00A84A9D"/>
    <w:p w14:paraId="653DEAB5" w14:textId="4789F15C" w:rsidR="00A84A9D" w:rsidRPr="00A84A9D" w:rsidRDefault="00A84A9D" w:rsidP="00A84A9D">
      <w:pPr>
        <w:rPr>
          <w:b/>
          <w:bCs/>
        </w:rPr>
      </w:pPr>
      <w:r w:rsidRPr="00A84A9D">
        <w:rPr>
          <w:b/>
          <w:bCs/>
        </w:rPr>
        <w:t>Company Code Data</w:t>
      </w:r>
    </w:p>
    <w:p w14:paraId="1361FF31" w14:textId="504626E6" w:rsidR="00A84A9D" w:rsidRDefault="00A84A9D" w:rsidP="00A84A9D">
      <w:r>
        <w:t>View is finance related, interest, payment method, insurance that are specific to company.</w:t>
      </w:r>
    </w:p>
    <w:p w14:paraId="3187C1AF" w14:textId="77777777" w:rsidR="00A84A9D" w:rsidRPr="00D674AA" w:rsidRDefault="00A84A9D" w:rsidP="00A84A9D">
      <w:r w:rsidRPr="00C7358E">
        <w:rPr>
          <w:noProof/>
        </w:rPr>
        <w:drawing>
          <wp:inline distT="0" distB="0" distL="0" distR="0" wp14:anchorId="6073D226" wp14:editId="5580FBBB">
            <wp:extent cx="5697415" cy="2628900"/>
            <wp:effectExtent l="0" t="0" r="0" b="0"/>
            <wp:docPr id="2003026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2657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2420" cy="265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29F8" w14:textId="77777777" w:rsidR="00A84A9D" w:rsidRDefault="00A84A9D" w:rsidP="00A84A9D">
      <w:pPr>
        <w:rPr>
          <w:i/>
          <w:iCs/>
          <w:color w:val="44546A" w:themeColor="text2"/>
          <w:sz w:val="18"/>
          <w:szCs w:val="18"/>
        </w:rPr>
      </w:pPr>
    </w:p>
    <w:p w14:paraId="603CEF4D" w14:textId="77777777" w:rsidR="00A84A9D" w:rsidRDefault="00A84A9D" w:rsidP="00A84A9D">
      <w:pPr>
        <w:rPr>
          <w:b/>
          <w:bCs/>
        </w:rPr>
      </w:pPr>
    </w:p>
    <w:p w14:paraId="1CB53F81" w14:textId="3C60A3D4" w:rsidR="00A84A9D" w:rsidRPr="00E7450D" w:rsidRDefault="00A84A9D" w:rsidP="00A84A9D">
      <w:pPr>
        <w:rPr>
          <w:b/>
          <w:bCs/>
          <w:sz w:val="24"/>
          <w:szCs w:val="24"/>
        </w:rPr>
      </w:pPr>
      <w:r w:rsidRPr="00E7450D">
        <w:rPr>
          <w:b/>
          <w:bCs/>
          <w:sz w:val="24"/>
          <w:szCs w:val="24"/>
        </w:rPr>
        <w:t>Sales Area Data</w:t>
      </w:r>
    </w:p>
    <w:p w14:paraId="70520C3B" w14:textId="64C9CADE" w:rsidR="00A84A9D" w:rsidRPr="00BC54F0" w:rsidRDefault="00A84A9D" w:rsidP="00A84A9D">
      <w:pPr>
        <w:rPr>
          <w:sz w:val="24"/>
          <w:szCs w:val="24"/>
        </w:rPr>
      </w:pPr>
      <w:r>
        <w:rPr>
          <w:sz w:val="24"/>
          <w:szCs w:val="24"/>
        </w:rPr>
        <w:t>S</w:t>
      </w:r>
      <w:r w:rsidRPr="00E7450D">
        <w:rPr>
          <w:sz w:val="24"/>
          <w:szCs w:val="24"/>
        </w:rPr>
        <w:t>ales related data</w:t>
      </w:r>
      <w:r>
        <w:rPr>
          <w:sz w:val="24"/>
          <w:szCs w:val="24"/>
        </w:rPr>
        <w:t xml:space="preserve"> containing </w:t>
      </w:r>
      <w:r w:rsidRPr="00E7450D">
        <w:rPr>
          <w:sz w:val="24"/>
          <w:szCs w:val="24"/>
        </w:rPr>
        <w:t>sales</w:t>
      </w:r>
      <w:r>
        <w:rPr>
          <w:sz w:val="24"/>
          <w:szCs w:val="24"/>
        </w:rPr>
        <w:t>-</w:t>
      </w:r>
      <w:r w:rsidRPr="00E7450D">
        <w:rPr>
          <w:sz w:val="24"/>
          <w:szCs w:val="24"/>
        </w:rPr>
        <w:t>cust</w:t>
      </w:r>
      <w:r>
        <w:rPr>
          <w:sz w:val="24"/>
          <w:szCs w:val="24"/>
        </w:rPr>
        <w:t xml:space="preserve">omer </w:t>
      </w:r>
      <w:r w:rsidRPr="00E7450D">
        <w:rPr>
          <w:sz w:val="24"/>
          <w:szCs w:val="24"/>
        </w:rPr>
        <w:t>pri</w:t>
      </w:r>
      <w:r>
        <w:rPr>
          <w:sz w:val="24"/>
          <w:szCs w:val="24"/>
        </w:rPr>
        <w:t xml:space="preserve">cing </w:t>
      </w:r>
      <w:r w:rsidRPr="00E7450D">
        <w:rPr>
          <w:sz w:val="24"/>
          <w:szCs w:val="24"/>
        </w:rPr>
        <w:t>pro</w:t>
      </w:r>
      <w:r>
        <w:rPr>
          <w:sz w:val="24"/>
          <w:szCs w:val="24"/>
        </w:rPr>
        <w:t>cedure</w:t>
      </w:r>
      <w:r w:rsidRPr="00E7450D">
        <w:rPr>
          <w:sz w:val="24"/>
          <w:szCs w:val="24"/>
        </w:rPr>
        <w:t xml:space="preserve">, price list, shipping condition, delivery plant, incoterms, payment terms, partner </w:t>
      </w:r>
      <w:proofErr w:type="gramStart"/>
      <w:r w:rsidRPr="00E7450D">
        <w:rPr>
          <w:sz w:val="24"/>
          <w:szCs w:val="24"/>
        </w:rPr>
        <w:t>functions</w:t>
      </w:r>
      <w:proofErr w:type="gramEnd"/>
    </w:p>
    <w:p w14:paraId="16AC2182" w14:textId="77777777" w:rsidR="00A84A9D" w:rsidRPr="00D674AA" w:rsidRDefault="00A84A9D" w:rsidP="00A84A9D">
      <w:pPr>
        <w:rPr>
          <w:b/>
          <w:bCs/>
        </w:rPr>
      </w:pPr>
      <w:r w:rsidRPr="00D674AA">
        <w:rPr>
          <w:b/>
          <w:bCs/>
          <w:noProof/>
        </w:rPr>
        <w:drawing>
          <wp:anchor distT="0" distB="0" distL="114300" distR="114300" simplePos="0" relativeHeight="251667456" behindDoc="1" locked="0" layoutInCell="1" allowOverlap="1" wp14:anchorId="1C52CE8E" wp14:editId="3FE9F66B">
            <wp:simplePos x="0" y="0"/>
            <wp:positionH relativeFrom="margin">
              <wp:align>right</wp:align>
            </wp:positionH>
            <wp:positionV relativeFrom="paragraph">
              <wp:posOffset>43278</wp:posOffset>
            </wp:positionV>
            <wp:extent cx="5735013" cy="3364230"/>
            <wp:effectExtent l="0" t="0" r="0" b="7620"/>
            <wp:wrapNone/>
            <wp:docPr id="910781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81291" name="Picture 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013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 xml:space="preserve"> </w:t>
      </w:r>
    </w:p>
    <w:p w14:paraId="648E2542" w14:textId="77777777" w:rsidR="00A84A9D" w:rsidRDefault="00A84A9D" w:rsidP="00A84A9D"/>
    <w:p w14:paraId="3C38352F" w14:textId="77777777" w:rsidR="00A84A9D" w:rsidRDefault="00A84A9D" w:rsidP="00A84A9D"/>
    <w:p w14:paraId="535D2E9B" w14:textId="77777777" w:rsidR="00A84A9D" w:rsidRDefault="00A84A9D" w:rsidP="00A84A9D"/>
    <w:p w14:paraId="38D1C4AE" w14:textId="77777777" w:rsidR="00A84A9D" w:rsidRDefault="00A84A9D" w:rsidP="00A84A9D"/>
    <w:p w14:paraId="62730EEA" w14:textId="77777777" w:rsidR="00A84A9D" w:rsidRDefault="00A84A9D" w:rsidP="00A84A9D"/>
    <w:p w14:paraId="731020B0" w14:textId="77777777" w:rsidR="00A84A9D" w:rsidRDefault="00A84A9D" w:rsidP="00A84A9D"/>
    <w:p w14:paraId="4CC2FF8A" w14:textId="77777777" w:rsidR="00A84A9D" w:rsidRDefault="00A84A9D" w:rsidP="00A84A9D"/>
    <w:p w14:paraId="6FD237DB" w14:textId="77777777" w:rsidR="00A84A9D" w:rsidRDefault="00A84A9D" w:rsidP="00A84A9D"/>
    <w:p w14:paraId="6EB5CDE2" w14:textId="77777777" w:rsidR="00A84A9D" w:rsidRDefault="00A84A9D" w:rsidP="00A84A9D"/>
    <w:p w14:paraId="4FA844B9" w14:textId="474E333F" w:rsidR="00A84A9D" w:rsidRPr="00AE09DC" w:rsidRDefault="00A84A9D" w:rsidP="00A84A9D">
      <w:pPr>
        <w:rPr>
          <w:rFonts w:asciiTheme="majorHAnsi" w:hAnsiTheme="majorHAnsi" w:cstheme="majorBidi"/>
          <w:i/>
          <w:iCs/>
          <w:sz w:val="20"/>
          <w:szCs w:val="20"/>
        </w:rPr>
      </w:pPr>
      <w:r w:rsidRPr="00AE09DC">
        <w:rPr>
          <w:i/>
          <w:iCs/>
        </w:rPr>
        <w:t xml:space="preserve">                                     </w:t>
      </w:r>
      <w:r w:rsidRPr="00AE09DC">
        <w:rPr>
          <w:rFonts w:asciiTheme="majorHAnsi" w:hAnsiTheme="majorHAnsi" w:cstheme="majorBidi"/>
          <w:i/>
          <w:iCs/>
          <w:sz w:val="20"/>
          <w:szCs w:val="20"/>
          <w:highlight w:val="yellow"/>
        </w:rPr>
        <w:t>Cust</w:t>
      </w:r>
      <w:r w:rsidR="006255FD" w:rsidRPr="00AE09DC">
        <w:rPr>
          <w:rFonts w:asciiTheme="majorHAnsi" w:hAnsiTheme="majorHAnsi" w:cstheme="majorBidi"/>
          <w:i/>
          <w:iCs/>
          <w:sz w:val="20"/>
          <w:szCs w:val="20"/>
          <w:highlight w:val="yellow"/>
        </w:rPr>
        <w:t>omer</w:t>
      </w:r>
      <w:r w:rsidRPr="00AE09DC">
        <w:rPr>
          <w:rFonts w:asciiTheme="majorHAnsi" w:hAnsiTheme="majorHAnsi" w:cstheme="majorBidi"/>
          <w:i/>
          <w:iCs/>
          <w:sz w:val="20"/>
          <w:szCs w:val="20"/>
          <w:highlight w:val="yellow"/>
        </w:rPr>
        <w:t xml:space="preserve"> Pric</w:t>
      </w:r>
      <w:r w:rsidR="006255FD" w:rsidRPr="00AE09DC">
        <w:rPr>
          <w:rFonts w:asciiTheme="majorHAnsi" w:hAnsiTheme="majorHAnsi" w:cstheme="majorBidi"/>
          <w:i/>
          <w:iCs/>
          <w:sz w:val="20"/>
          <w:szCs w:val="20"/>
          <w:highlight w:val="yellow"/>
        </w:rPr>
        <w:t xml:space="preserve">ing </w:t>
      </w:r>
      <w:r w:rsidRPr="00AE09DC">
        <w:rPr>
          <w:rFonts w:asciiTheme="majorHAnsi" w:hAnsiTheme="majorHAnsi" w:cstheme="majorBidi"/>
          <w:i/>
          <w:iCs/>
          <w:sz w:val="20"/>
          <w:szCs w:val="20"/>
          <w:highlight w:val="yellow"/>
        </w:rPr>
        <w:t>proc</w:t>
      </w:r>
      <w:r w:rsidR="006255FD" w:rsidRPr="00AE09DC">
        <w:rPr>
          <w:rFonts w:asciiTheme="majorHAnsi" w:hAnsiTheme="majorHAnsi" w:cstheme="majorBidi"/>
          <w:i/>
          <w:iCs/>
          <w:sz w:val="20"/>
          <w:szCs w:val="20"/>
          <w:highlight w:val="yellow"/>
        </w:rPr>
        <w:t>edure</w:t>
      </w:r>
      <w:r w:rsidRPr="00AE09DC">
        <w:rPr>
          <w:rFonts w:asciiTheme="majorHAnsi" w:hAnsiTheme="majorHAnsi" w:cstheme="majorBidi"/>
          <w:i/>
          <w:iCs/>
          <w:sz w:val="20"/>
          <w:szCs w:val="20"/>
          <w:highlight w:val="yellow"/>
        </w:rPr>
        <w:t xml:space="preserve"> is link between customer master and pricing procedure</w:t>
      </w:r>
      <w:r w:rsidRPr="00AE09DC">
        <w:rPr>
          <w:rFonts w:asciiTheme="majorHAnsi" w:hAnsiTheme="majorHAnsi" w:cstheme="majorBidi"/>
          <w:i/>
          <w:iCs/>
          <w:sz w:val="20"/>
          <w:szCs w:val="20"/>
        </w:rPr>
        <w:t>.</w:t>
      </w:r>
      <w:r w:rsidRPr="00AE09DC">
        <w:rPr>
          <w:i/>
          <w:iCs/>
        </w:rPr>
        <w:tab/>
      </w:r>
    </w:p>
    <w:p w14:paraId="05613D29" w14:textId="5440D7F1" w:rsidR="00A84A9D" w:rsidRDefault="00A84A9D" w:rsidP="00A84A9D">
      <w:pPr>
        <w:tabs>
          <w:tab w:val="right" w:pos="9360"/>
        </w:tabs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 </w:t>
      </w:r>
    </w:p>
    <w:p w14:paraId="7E73FA19" w14:textId="22A8FE29" w:rsidR="00A84A9D" w:rsidRDefault="00A84A9D" w:rsidP="00A84A9D">
      <w:pPr>
        <w:tabs>
          <w:tab w:val="right" w:pos="9360"/>
        </w:tabs>
        <w:rPr>
          <w:rFonts w:asciiTheme="majorHAnsi" w:hAnsiTheme="majorHAnsi" w:cstheme="majorHAnsi"/>
          <w:sz w:val="20"/>
          <w:szCs w:val="20"/>
        </w:rPr>
      </w:pPr>
    </w:p>
    <w:p w14:paraId="69B7B49E" w14:textId="77777777" w:rsidR="006255FD" w:rsidRDefault="006255FD" w:rsidP="00A84A9D">
      <w:pPr>
        <w:tabs>
          <w:tab w:val="right" w:pos="9360"/>
        </w:tabs>
        <w:rPr>
          <w:rFonts w:asciiTheme="majorHAnsi" w:hAnsiTheme="majorHAnsi" w:cstheme="majorHAnsi"/>
          <w:sz w:val="20"/>
          <w:szCs w:val="20"/>
        </w:rPr>
      </w:pPr>
    </w:p>
    <w:p w14:paraId="424E97BA" w14:textId="56A90CC5" w:rsidR="00A84A9D" w:rsidRDefault="00A84A9D" w:rsidP="00A84A9D">
      <w:pPr>
        <w:tabs>
          <w:tab w:val="right" w:pos="9360"/>
        </w:tabs>
        <w:rPr>
          <w:rFonts w:asciiTheme="majorHAnsi" w:hAnsiTheme="majorHAnsi" w:cstheme="majorHAnsi"/>
          <w:sz w:val="20"/>
          <w:szCs w:val="20"/>
        </w:rPr>
      </w:pPr>
      <w:r w:rsidRPr="00F5008E">
        <w:rPr>
          <w:rFonts w:asciiTheme="majorHAnsi" w:hAnsiTheme="majorHAnsi" w:cstheme="majorHAnsi"/>
          <w:noProof/>
          <w:sz w:val="20"/>
          <w:szCs w:val="20"/>
        </w:rPr>
        <w:drawing>
          <wp:anchor distT="0" distB="0" distL="114300" distR="114300" simplePos="0" relativeHeight="251668480" behindDoc="1" locked="0" layoutInCell="1" allowOverlap="1" wp14:anchorId="16359CC9" wp14:editId="07C064DE">
            <wp:simplePos x="0" y="0"/>
            <wp:positionH relativeFrom="margin">
              <wp:align>right</wp:align>
            </wp:positionH>
            <wp:positionV relativeFrom="paragraph">
              <wp:posOffset>11487</wp:posOffset>
            </wp:positionV>
            <wp:extent cx="5724411" cy="3456940"/>
            <wp:effectExtent l="0" t="0" r="0" b="0"/>
            <wp:wrapNone/>
            <wp:docPr id="1536643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43163" name="Picture 1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411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C87E91C" w14:textId="0BDB0E7A" w:rsidR="00A84A9D" w:rsidRDefault="00A84A9D" w:rsidP="00A84A9D">
      <w:pPr>
        <w:tabs>
          <w:tab w:val="right" w:pos="9360"/>
        </w:tabs>
        <w:rPr>
          <w:rFonts w:asciiTheme="majorHAnsi" w:hAnsiTheme="majorHAnsi" w:cstheme="majorHAnsi"/>
          <w:sz w:val="20"/>
          <w:szCs w:val="20"/>
        </w:rPr>
      </w:pPr>
    </w:p>
    <w:p w14:paraId="5C1FA425" w14:textId="77777777" w:rsidR="00A84A9D" w:rsidRDefault="00A84A9D" w:rsidP="00A84A9D">
      <w:pPr>
        <w:tabs>
          <w:tab w:val="right" w:pos="9360"/>
        </w:tabs>
        <w:rPr>
          <w:rFonts w:asciiTheme="majorHAnsi" w:hAnsiTheme="majorHAnsi" w:cstheme="majorHAnsi"/>
          <w:sz w:val="20"/>
          <w:szCs w:val="20"/>
        </w:rPr>
      </w:pPr>
    </w:p>
    <w:p w14:paraId="44E8F6A8" w14:textId="77777777" w:rsidR="00A84A9D" w:rsidRDefault="00A84A9D" w:rsidP="00A84A9D">
      <w:pPr>
        <w:tabs>
          <w:tab w:val="right" w:pos="9360"/>
        </w:tabs>
        <w:rPr>
          <w:rFonts w:asciiTheme="majorHAnsi" w:hAnsiTheme="majorHAnsi" w:cstheme="majorHAnsi"/>
          <w:sz w:val="20"/>
          <w:szCs w:val="20"/>
        </w:rPr>
      </w:pPr>
    </w:p>
    <w:p w14:paraId="384B755B" w14:textId="77777777" w:rsidR="00A84A9D" w:rsidRDefault="00A84A9D" w:rsidP="00A84A9D">
      <w:pPr>
        <w:tabs>
          <w:tab w:val="right" w:pos="9360"/>
        </w:tabs>
        <w:rPr>
          <w:rFonts w:asciiTheme="majorHAnsi" w:hAnsiTheme="majorHAnsi" w:cstheme="majorHAnsi"/>
          <w:sz w:val="20"/>
          <w:szCs w:val="20"/>
        </w:rPr>
      </w:pPr>
    </w:p>
    <w:p w14:paraId="41E1F43B" w14:textId="77777777" w:rsidR="00A84A9D" w:rsidRDefault="00A84A9D" w:rsidP="00A84A9D">
      <w:pPr>
        <w:tabs>
          <w:tab w:val="right" w:pos="9360"/>
        </w:tabs>
        <w:rPr>
          <w:rFonts w:asciiTheme="majorHAnsi" w:hAnsiTheme="majorHAnsi" w:cstheme="majorHAnsi"/>
          <w:sz w:val="20"/>
          <w:szCs w:val="20"/>
        </w:rPr>
      </w:pPr>
    </w:p>
    <w:p w14:paraId="146362EA" w14:textId="77777777" w:rsidR="00A84A9D" w:rsidRDefault="00A84A9D" w:rsidP="00A84A9D">
      <w:pPr>
        <w:tabs>
          <w:tab w:val="right" w:pos="9360"/>
        </w:tabs>
        <w:rPr>
          <w:rFonts w:asciiTheme="majorHAnsi" w:hAnsiTheme="majorHAnsi" w:cstheme="majorHAnsi"/>
          <w:sz w:val="20"/>
          <w:szCs w:val="20"/>
        </w:rPr>
      </w:pPr>
    </w:p>
    <w:p w14:paraId="43D65890" w14:textId="77777777" w:rsidR="00A84A9D" w:rsidRDefault="00A84A9D" w:rsidP="00A84A9D">
      <w:pPr>
        <w:tabs>
          <w:tab w:val="right" w:pos="9360"/>
        </w:tabs>
        <w:rPr>
          <w:rFonts w:asciiTheme="majorHAnsi" w:hAnsiTheme="majorHAnsi" w:cstheme="majorHAnsi"/>
          <w:sz w:val="20"/>
          <w:szCs w:val="20"/>
        </w:rPr>
      </w:pPr>
    </w:p>
    <w:p w14:paraId="111076F0" w14:textId="77777777" w:rsidR="00A84A9D" w:rsidRDefault="00A84A9D" w:rsidP="00A84A9D">
      <w:pPr>
        <w:tabs>
          <w:tab w:val="right" w:pos="9360"/>
        </w:tabs>
        <w:rPr>
          <w:rFonts w:asciiTheme="majorHAnsi" w:hAnsiTheme="majorHAnsi" w:cstheme="majorHAnsi"/>
          <w:sz w:val="20"/>
          <w:szCs w:val="20"/>
        </w:rPr>
      </w:pPr>
    </w:p>
    <w:p w14:paraId="3FAF9ADF" w14:textId="5E1EA2CF" w:rsidR="00A84A9D" w:rsidRPr="00AE09DC" w:rsidRDefault="00A84A9D" w:rsidP="00A84A9D">
      <w:pPr>
        <w:tabs>
          <w:tab w:val="right" w:pos="9360"/>
        </w:tabs>
        <w:rPr>
          <w:rFonts w:asciiTheme="majorHAnsi" w:hAnsiTheme="majorHAnsi" w:cstheme="majorHAnsi"/>
          <w:i/>
          <w:iCs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                                                            </w:t>
      </w:r>
      <w:r w:rsidRPr="00AE09DC">
        <w:rPr>
          <w:rFonts w:asciiTheme="majorHAnsi" w:hAnsiTheme="majorHAnsi" w:cstheme="majorHAnsi"/>
          <w:i/>
          <w:iCs/>
          <w:sz w:val="20"/>
          <w:szCs w:val="20"/>
        </w:rPr>
        <w:t xml:space="preserve"> </w:t>
      </w:r>
      <w:r w:rsidRPr="00AE09DC">
        <w:rPr>
          <w:rFonts w:asciiTheme="majorHAnsi" w:hAnsiTheme="majorHAnsi" w:cstheme="majorHAnsi"/>
          <w:i/>
          <w:iCs/>
          <w:sz w:val="20"/>
          <w:szCs w:val="20"/>
          <w:highlight w:val="yellow"/>
        </w:rPr>
        <w:t>Shipping condition is important for shipping p</w:t>
      </w:r>
      <w:r w:rsidR="00645E7B">
        <w:rPr>
          <w:rFonts w:asciiTheme="majorHAnsi" w:hAnsiTheme="majorHAnsi" w:cstheme="majorHAnsi"/>
          <w:i/>
          <w:iCs/>
          <w:sz w:val="20"/>
          <w:szCs w:val="20"/>
          <w:highlight w:val="yellow"/>
        </w:rPr>
        <w:t>art</w:t>
      </w:r>
      <w:r w:rsidRPr="00AE09DC">
        <w:rPr>
          <w:rFonts w:asciiTheme="majorHAnsi" w:hAnsiTheme="majorHAnsi" w:cstheme="majorHAnsi"/>
          <w:i/>
          <w:iCs/>
          <w:sz w:val="20"/>
          <w:szCs w:val="20"/>
          <w:highlight w:val="yellow"/>
        </w:rPr>
        <w:t>n</w:t>
      </w:r>
      <w:r w:rsidR="00645E7B">
        <w:rPr>
          <w:rFonts w:asciiTheme="majorHAnsi" w:hAnsiTheme="majorHAnsi" w:cstheme="majorHAnsi"/>
          <w:i/>
          <w:iCs/>
          <w:sz w:val="20"/>
          <w:szCs w:val="20"/>
          <w:highlight w:val="yellow"/>
        </w:rPr>
        <w:t>er</w:t>
      </w:r>
      <w:r w:rsidRPr="00AE09DC">
        <w:rPr>
          <w:rFonts w:asciiTheme="majorHAnsi" w:hAnsiTheme="majorHAnsi" w:cstheme="majorHAnsi"/>
          <w:i/>
          <w:iCs/>
          <w:sz w:val="20"/>
          <w:szCs w:val="20"/>
          <w:highlight w:val="yellow"/>
        </w:rPr>
        <w:t xml:space="preserve"> determination</w:t>
      </w:r>
      <w:r w:rsidRPr="00AE09DC">
        <w:rPr>
          <w:rFonts w:asciiTheme="majorHAnsi" w:hAnsiTheme="majorHAnsi" w:cstheme="majorHAnsi"/>
          <w:i/>
          <w:iCs/>
          <w:sz w:val="20"/>
          <w:szCs w:val="20"/>
        </w:rPr>
        <w:t>.</w:t>
      </w:r>
    </w:p>
    <w:p w14:paraId="4ED53401" w14:textId="77777777" w:rsidR="00A84A9D" w:rsidRDefault="00A84A9D" w:rsidP="00A84A9D">
      <w:pPr>
        <w:tabs>
          <w:tab w:val="right" w:pos="9360"/>
        </w:tabs>
        <w:rPr>
          <w:rFonts w:asciiTheme="majorHAnsi" w:hAnsiTheme="majorHAnsi" w:cstheme="majorHAnsi"/>
          <w:sz w:val="20"/>
          <w:szCs w:val="20"/>
        </w:rPr>
      </w:pPr>
    </w:p>
    <w:p w14:paraId="74EDD831" w14:textId="6490A01C" w:rsidR="00A84A9D" w:rsidRDefault="00A84A9D" w:rsidP="00A84A9D">
      <w:pPr>
        <w:tabs>
          <w:tab w:val="left" w:pos="4120"/>
        </w:tabs>
        <w:rPr>
          <w:rFonts w:asciiTheme="majorHAnsi" w:hAnsiTheme="majorHAnsi" w:cstheme="majorHAnsi"/>
          <w:sz w:val="20"/>
          <w:szCs w:val="20"/>
        </w:rPr>
      </w:pPr>
    </w:p>
    <w:p w14:paraId="1868AA94" w14:textId="77777777" w:rsidR="006255FD" w:rsidRDefault="006255FD" w:rsidP="00A84A9D">
      <w:pPr>
        <w:tabs>
          <w:tab w:val="left" w:pos="4120"/>
        </w:tabs>
        <w:rPr>
          <w:rFonts w:asciiTheme="majorHAnsi" w:hAnsiTheme="majorHAnsi" w:cstheme="majorHAnsi"/>
          <w:sz w:val="20"/>
          <w:szCs w:val="20"/>
        </w:rPr>
      </w:pPr>
    </w:p>
    <w:p w14:paraId="638BB627" w14:textId="466AB48D" w:rsidR="00A84A9D" w:rsidRDefault="00A84A9D" w:rsidP="00A84A9D">
      <w:pPr>
        <w:tabs>
          <w:tab w:val="left" w:pos="4120"/>
        </w:tabs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 </w:t>
      </w:r>
    </w:p>
    <w:p w14:paraId="01D7D4CE" w14:textId="7FC10D29" w:rsidR="00A84A9D" w:rsidRDefault="00645E7B" w:rsidP="00A84A9D">
      <w:pPr>
        <w:tabs>
          <w:tab w:val="left" w:pos="4120"/>
        </w:tabs>
        <w:rPr>
          <w:rFonts w:asciiTheme="majorHAnsi" w:hAnsiTheme="majorHAnsi" w:cstheme="majorHAnsi"/>
          <w:sz w:val="20"/>
          <w:szCs w:val="20"/>
        </w:rPr>
      </w:pPr>
      <w:r w:rsidRPr="00740E83">
        <w:rPr>
          <w:rFonts w:asciiTheme="majorHAnsi" w:hAnsiTheme="majorHAnsi" w:cstheme="majorHAnsi"/>
          <w:noProof/>
          <w:sz w:val="20"/>
          <w:szCs w:val="20"/>
        </w:rPr>
        <w:lastRenderedPageBreak/>
        <w:drawing>
          <wp:anchor distT="0" distB="0" distL="114300" distR="114300" simplePos="0" relativeHeight="251669504" behindDoc="1" locked="0" layoutInCell="1" allowOverlap="1" wp14:anchorId="3D2BFF2A" wp14:editId="2C22D33C">
            <wp:simplePos x="0" y="0"/>
            <wp:positionH relativeFrom="margin">
              <wp:align>left</wp:align>
            </wp:positionH>
            <wp:positionV relativeFrom="paragraph">
              <wp:posOffset>-164387</wp:posOffset>
            </wp:positionV>
            <wp:extent cx="5650787" cy="3751580"/>
            <wp:effectExtent l="0" t="0" r="7620" b="1270"/>
            <wp:wrapNone/>
            <wp:docPr id="223360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60401" name="Picture 1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0787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00BA61F" w14:textId="03D0E3D5" w:rsidR="00A84A9D" w:rsidRDefault="00A84A9D" w:rsidP="00A84A9D">
      <w:pPr>
        <w:tabs>
          <w:tab w:val="left" w:pos="4120"/>
        </w:tabs>
        <w:rPr>
          <w:rFonts w:asciiTheme="majorHAnsi" w:hAnsiTheme="majorHAnsi" w:cstheme="majorHAnsi"/>
          <w:sz w:val="20"/>
          <w:szCs w:val="20"/>
        </w:rPr>
      </w:pPr>
    </w:p>
    <w:p w14:paraId="69F0D172" w14:textId="77777777" w:rsidR="00A84A9D" w:rsidRDefault="00A84A9D" w:rsidP="00A84A9D">
      <w:pPr>
        <w:tabs>
          <w:tab w:val="left" w:pos="4120"/>
        </w:tabs>
        <w:rPr>
          <w:rFonts w:asciiTheme="majorHAnsi" w:hAnsiTheme="majorHAnsi" w:cstheme="majorHAnsi"/>
          <w:sz w:val="20"/>
          <w:szCs w:val="20"/>
        </w:rPr>
      </w:pPr>
    </w:p>
    <w:p w14:paraId="569FFF9E" w14:textId="77777777" w:rsidR="00A84A9D" w:rsidRDefault="00A84A9D" w:rsidP="00A84A9D">
      <w:pPr>
        <w:tabs>
          <w:tab w:val="left" w:pos="4120"/>
        </w:tabs>
        <w:rPr>
          <w:rFonts w:asciiTheme="majorHAnsi" w:hAnsiTheme="majorHAnsi" w:cstheme="majorHAnsi"/>
          <w:sz w:val="20"/>
          <w:szCs w:val="20"/>
        </w:rPr>
      </w:pPr>
    </w:p>
    <w:p w14:paraId="531E3E3E" w14:textId="77777777" w:rsidR="00A84A9D" w:rsidRDefault="00A84A9D" w:rsidP="00A84A9D">
      <w:pPr>
        <w:tabs>
          <w:tab w:val="left" w:pos="4120"/>
        </w:tabs>
        <w:rPr>
          <w:rFonts w:asciiTheme="majorHAnsi" w:hAnsiTheme="majorHAnsi" w:cstheme="majorHAnsi"/>
          <w:sz w:val="20"/>
          <w:szCs w:val="20"/>
        </w:rPr>
      </w:pPr>
    </w:p>
    <w:p w14:paraId="4A46B54D" w14:textId="77777777" w:rsidR="00A84A9D" w:rsidRDefault="00A84A9D" w:rsidP="00A84A9D">
      <w:pPr>
        <w:tabs>
          <w:tab w:val="left" w:pos="4120"/>
        </w:tabs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                           </w:t>
      </w:r>
    </w:p>
    <w:p w14:paraId="15A63094" w14:textId="77777777" w:rsidR="00A84A9D" w:rsidRPr="00645E7B" w:rsidRDefault="00A84A9D" w:rsidP="00A84A9D">
      <w:pPr>
        <w:tabs>
          <w:tab w:val="left" w:pos="4120"/>
        </w:tabs>
        <w:rPr>
          <w:rFonts w:asciiTheme="majorHAnsi" w:hAnsiTheme="majorHAnsi" w:cstheme="majorHAnsi"/>
          <w:i/>
          <w:iCs/>
          <w:sz w:val="20"/>
          <w:szCs w:val="20"/>
        </w:rPr>
      </w:pPr>
      <w:r w:rsidRPr="00645E7B">
        <w:rPr>
          <w:rFonts w:asciiTheme="majorHAnsi" w:hAnsiTheme="majorHAnsi" w:cstheme="majorHAnsi"/>
          <w:i/>
          <w:iCs/>
          <w:sz w:val="20"/>
          <w:szCs w:val="20"/>
        </w:rPr>
        <w:t xml:space="preserve">                                                                        </w:t>
      </w:r>
      <w:r w:rsidRPr="00645E7B">
        <w:rPr>
          <w:rFonts w:asciiTheme="majorHAnsi" w:hAnsiTheme="majorHAnsi" w:cstheme="majorHAnsi"/>
          <w:i/>
          <w:iCs/>
          <w:sz w:val="20"/>
          <w:szCs w:val="20"/>
          <w:highlight w:val="yellow"/>
        </w:rPr>
        <w:t>Incoterms is how the product is delivered</w:t>
      </w:r>
      <w:r w:rsidRPr="00645E7B">
        <w:rPr>
          <w:rFonts w:asciiTheme="majorHAnsi" w:hAnsiTheme="majorHAnsi" w:cstheme="majorHAnsi"/>
          <w:i/>
          <w:iCs/>
          <w:sz w:val="20"/>
          <w:szCs w:val="20"/>
        </w:rPr>
        <w:t>.</w:t>
      </w:r>
    </w:p>
    <w:p w14:paraId="23A25CEF" w14:textId="77777777" w:rsidR="00A84A9D" w:rsidRPr="00645E7B" w:rsidRDefault="00A84A9D" w:rsidP="00A84A9D">
      <w:pPr>
        <w:tabs>
          <w:tab w:val="left" w:pos="4120"/>
        </w:tabs>
        <w:rPr>
          <w:rFonts w:asciiTheme="majorHAnsi" w:hAnsiTheme="majorHAnsi" w:cstheme="majorHAnsi"/>
          <w:i/>
          <w:iCs/>
          <w:sz w:val="20"/>
          <w:szCs w:val="20"/>
        </w:rPr>
      </w:pPr>
      <w:r w:rsidRPr="00645E7B">
        <w:rPr>
          <w:rFonts w:asciiTheme="majorHAnsi" w:hAnsiTheme="majorHAnsi" w:cstheme="majorHAnsi"/>
          <w:i/>
          <w:iCs/>
          <w:sz w:val="20"/>
          <w:szCs w:val="20"/>
        </w:rPr>
        <w:t xml:space="preserve">                                                                        </w:t>
      </w:r>
      <w:r w:rsidRPr="00645E7B">
        <w:rPr>
          <w:rFonts w:asciiTheme="majorHAnsi" w:hAnsiTheme="majorHAnsi" w:cstheme="majorHAnsi"/>
          <w:i/>
          <w:iCs/>
          <w:sz w:val="20"/>
          <w:szCs w:val="20"/>
          <w:highlight w:val="yellow"/>
        </w:rPr>
        <w:t>Terms of payment is mode of payment.</w:t>
      </w:r>
    </w:p>
    <w:p w14:paraId="26D3F506" w14:textId="77777777" w:rsidR="00A84A9D" w:rsidRPr="00645E7B" w:rsidRDefault="00A84A9D" w:rsidP="00A84A9D">
      <w:pPr>
        <w:tabs>
          <w:tab w:val="left" w:pos="4120"/>
        </w:tabs>
        <w:rPr>
          <w:rFonts w:asciiTheme="majorHAnsi" w:hAnsiTheme="majorHAnsi" w:cstheme="majorHAnsi"/>
          <w:i/>
          <w:iCs/>
          <w:sz w:val="20"/>
          <w:szCs w:val="20"/>
        </w:rPr>
      </w:pPr>
    </w:p>
    <w:p w14:paraId="2C6BA380" w14:textId="77777777" w:rsidR="00A84A9D" w:rsidRPr="00645E7B" w:rsidRDefault="00A84A9D" w:rsidP="00A84A9D">
      <w:pPr>
        <w:tabs>
          <w:tab w:val="left" w:pos="4120"/>
        </w:tabs>
        <w:rPr>
          <w:rFonts w:asciiTheme="majorHAnsi" w:hAnsiTheme="majorHAnsi" w:cstheme="majorHAnsi"/>
          <w:i/>
          <w:iCs/>
          <w:sz w:val="20"/>
          <w:szCs w:val="20"/>
        </w:rPr>
      </w:pPr>
    </w:p>
    <w:p w14:paraId="386C2172" w14:textId="77777777" w:rsidR="00A84A9D" w:rsidRPr="00645E7B" w:rsidRDefault="00A84A9D" w:rsidP="00A84A9D">
      <w:pPr>
        <w:tabs>
          <w:tab w:val="left" w:pos="4120"/>
        </w:tabs>
        <w:rPr>
          <w:rFonts w:asciiTheme="majorHAnsi" w:hAnsiTheme="majorHAnsi" w:cstheme="majorHAnsi"/>
          <w:i/>
          <w:iCs/>
          <w:sz w:val="20"/>
          <w:szCs w:val="20"/>
        </w:rPr>
      </w:pPr>
    </w:p>
    <w:p w14:paraId="274BD1E1" w14:textId="77777777" w:rsidR="00A84A9D" w:rsidRPr="00645E7B" w:rsidRDefault="00A84A9D" w:rsidP="00A84A9D">
      <w:pPr>
        <w:tabs>
          <w:tab w:val="left" w:pos="4120"/>
        </w:tabs>
        <w:rPr>
          <w:rFonts w:asciiTheme="majorHAnsi" w:hAnsiTheme="majorHAnsi" w:cstheme="majorHAnsi"/>
          <w:i/>
          <w:iCs/>
          <w:sz w:val="20"/>
          <w:szCs w:val="20"/>
        </w:rPr>
      </w:pPr>
      <w:r w:rsidRPr="00645E7B">
        <w:rPr>
          <w:rFonts w:asciiTheme="majorHAnsi" w:hAnsiTheme="majorHAnsi" w:cstheme="majorHAnsi"/>
          <w:i/>
          <w:iCs/>
          <w:sz w:val="20"/>
          <w:szCs w:val="20"/>
        </w:rPr>
        <w:t xml:space="preserve">                 </w:t>
      </w:r>
      <w:r w:rsidRPr="00645E7B">
        <w:rPr>
          <w:rFonts w:asciiTheme="majorHAnsi" w:hAnsiTheme="majorHAnsi" w:cstheme="majorHAnsi"/>
          <w:i/>
          <w:iCs/>
          <w:sz w:val="20"/>
          <w:szCs w:val="20"/>
          <w:highlight w:val="yellow"/>
        </w:rPr>
        <w:t>Here tax classification is done</w:t>
      </w:r>
      <w:r w:rsidRPr="00645E7B">
        <w:rPr>
          <w:rFonts w:asciiTheme="majorHAnsi" w:hAnsiTheme="majorHAnsi" w:cstheme="majorHAnsi"/>
          <w:i/>
          <w:iCs/>
          <w:sz w:val="20"/>
          <w:szCs w:val="20"/>
        </w:rPr>
        <w:t>.</w:t>
      </w:r>
    </w:p>
    <w:p w14:paraId="22BF78CF" w14:textId="77777777" w:rsidR="00A84A9D" w:rsidRDefault="00A84A9D" w:rsidP="00A84A9D">
      <w:pPr>
        <w:tabs>
          <w:tab w:val="left" w:pos="4120"/>
        </w:tabs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                                                                                                                                               </w:t>
      </w:r>
    </w:p>
    <w:p w14:paraId="08B76A1E" w14:textId="77777777" w:rsidR="00A84A9D" w:rsidRDefault="00A84A9D" w:rsidP="00A84A9D">
      <w:pPr>
        <w:tabs>
          <w:tab w:val="left" w:pos="2420"/>
        </w:tabs>
        <w:rPr>
          <w:rFonts w:asciiTheme="majorHAnsi" w:hAnsiTheme="majorHAnsi" w:cstheme="majorHAnsi"/>
          <w:noProof/>
          <w:sz w:val="20"/>
          <w:szCs w:val="20"/>
        </w:rPr>
      </w:pPr>
    </w:p>
    <w:p w14:paraId="7F6EB439" w14:textId="77777777" w:rsidR="00A84A9D" w:rsidRDefault="00A84A9D" w:rsidP="00A84A9D">
      <w:pPr>
        <w:tabs>
          <w:tab w:val="left" w:pos="2420"/>
        </w:tabs>
        <w:rPr>
          <w:rFonts w:cstheme="minorHAnsi"/>
          <w:b/>
          <w:bCs/>
          <w:noProof/>
          <w:sz w:val="24"/>
          <w:szCs w:val="24"/>
        </w:rPr>
      </w:pPr>
    </w:p>
    <w:p w14:paraId="5504D8CE" w14:textId="5B3DAD14" w:rsidR="00A84A9D" w:rsidRPr="0079578D" w:rsidRDefault="00A84A9D" w:rsidP="00A84A9D">
      <w:pPr>
        <w:tabs>
          <w:tab w:val="left" w:pos="2420"/>
        </w:tabs>
        <w:rPr>
          <w:rFonts w:cstheme="minorHAnsi"/>
          <w:b/>
          <w:bCs/>
          <w:noProof/>
          <w:sz w:val="24"/>
          <w:szCs w:val="24"/>
        </w:rPr>
      </w:pPr>
      <w:r w:rsidRPr="0079578D">
        <w:rPr>
          <w:rFonts w:cstheme="minorHAnsi"/>
          <w:b/>
          <w:bCs/>
          <w:noProof/>
          <w:sz w:val="24"/>
          <w:szCs w:val="24"/>
        </w:rPr>
        <w:t>Partner Functions</w:t>
      </w:r>
    </w:p>
    <w:p w14:paraId="35FE3878" w14:textId="77777777" w:rsidR="00A84A9D" w:rsidRPr="0079578D" w:rsidRDefault="00A84A9D" w:rsidP="00A84A9D">
      <w:pPr>
        <w:tabs>
          <w:tab w:val="left" w:pos="2420"/>
        </w:tabs>
        <w:rPr>
          <w:rFonts w:cstheme="minorHAnsi"/>
          <w:noProof/>
          <w:sz w:val="24"/>
          <w:szCs w:val="24"/>
        </w:rPr>
      </w:pPr>
      <w:r w:rsidRPr="0079578D">
        <w:rPr>
          <w:rFonts w:cstheme="minorHAnsi"/>
          <w:noProof/>
          <w:sz w:val="24"/>
          <w:szCs w:val="24"/>
        </w:rPr>
        <w:t>Sold To Party(AG)- Customer</w:t>
      </w:r>
    </w:p>
    <w:p w14:paraId="74C92111" w14:textId="77777777" w:rsidR="00A84A9D" w:rsidRPr="0079578D" w:rsidRDefault="00A84A9D" w:rsidP="00A84A9D">
      <w:pPr>
        <w:tabs>
          <w:tab w:val="left" w:pos="2420"/>
        </w:tabs>
        <w:rPr>
          <w:rFonts w:cstheme="minorHAnsi"/>
          <w:noProof/>
          <w:sz w:val="24"/>
          <w:szCs w:val="24"/>
        </w:rPr>
      </w:pPr>
      <w:r w:rsidRPr="0079578D">
        <w:rPr>
          <w:rFonts w:cstheme="minorHAnsi"/>
          <w:noProof/>
          <w:sz w:val="24"/>
          <w:szCs w:val="24"/>
        </w:rPr>
        <w:t>Bill to Party(RE)- The one who will receive the bill</w:t>
      </w:r>
    </w:p>
    <w:p w14:paraId="63068255" w14:textId="77777777" w:rsidR="00A84A9D" w:rsidRPr="0079578D" w:rsidRDefault="00A84A9D" w:rsidP="00A84A9D">
      <w:pPr>
        <w:tabs>
          <w:tab w:val="left" w:pos="2420"/>
        </w:tabs>
        <w:rPr>
          <w:rFonts w:cstheme="minorHAnsi"/>
          <w:noProof/>
          <w:sz w:val="24"/>
          <w:szCs w:val="24"/>
        </w:rPr>
      </w:pPr>
      <w:r w:rsidRPr="0079578D">
        <w:rPr>
          <w:rFonts w:cstheme="minorHAnsi"/>
          <w:noProof/>
          <w:sz w:val="24"/>
          <w:szCs w:val="24"/>
        </w:rPr>
        <w:t>Payer(RG)- The one who will pay the bill</w:t>
      </w:r>
    </w:p>
    <w:p w14:paraId="0BC2EC25" w14:textId="77777777" w:rsidR="00A84A9D" w:rsidRPr="0079578D" w:rsidRDefault="00A84A9D" w:rsidP="00A84A9D">
      <w:pPr>
        <w:tabs>
          <w:tab w:val="left" w:pos="2420"/>
        </w:tabs>
        <w:rPr>
          <w:rFonts w:cstheme="minorHAnsi"/>
          <w:noProof/>
          <w:sz w:val="24"/>
          <w:szCs w:val="24"/>
        </w:rPr>
      </w:pPr>
      <w:r w:rsidRPr="0079578D">
        <w:rPr>
          <w:rFonts w:cstheme="minorHAnsi"/>
          <w:noProof/>
          <w:sz w:val="24"/>
          <w:szCs w:val="24"/>
        </w:rPr>
        <w:t>Ship to Party(WE)- The one who will receive the order</w:t>
      </w:r>
    </w:p>
    <w:p w14:paraId="4FEA052F" w14:textId="6279C66B" w:rsidR="00A84A9D" w:rsidRPr="00292612" w:rsidRDefault="00A84A9D" w:rsidP="00A84A9D">
      <w:pPr>
        <w:tabs>
          <w:tab w:val="left" w:pos="2420"/>
        </w:tabs>
        <w:rPr>
          <w:rFonts w:cstheme="minorHAnsi"/>
          <w:sz w:val="24"/>
          <w:szCs w:val="24"/>
        </w:rPr>
      </w:pPr>
      <w:r w:rsidRPr="00292612">
        <w:rPr>
          <w:rFonts w:cstheme="minorHAnsi"/>
          <w:sz w:val="24"/>
          <w:szCs w:val="24"/>
        </w:rPr>
        <w:t xml:space="preserve">Note There can be multiple </w:t>
      </w:r>
      <w:proofErr w:type="gramStart"/>
      <w:r w:rsidRPr="00292612">
        <w:rPr>
          <w:rFonts w:cstheme="minorHAnsi"/>
          <w:sz w:val="24"/>
          <w:szCs w:val="24"/>
        </w:rPr>
        <w:t>bill</w:t>
      </w:r>
      <w:proofErr w:type="gramEnd"/>
      <w:r w:rsidRPr="00292612">
        <w:rPr>
          <w:rFonts w:cstheme="minorHAnsi"/>
          <w:sz w:val="24"/>
          <w:szCs w:val="24"/>
        </w:rPr>
        <w:t xml:space="preserve"> to, ship to and payer parties but ship to party cannot be changed and it is single in the number</w:t>
      </w:r>
    </w:p>
    <w:p w14:paraId="23FB2529" w14:textId="305EAED3" w:rsidR="006B5557" w:rsidRDefault="00645E7B" w:rsidP="00645E7B">
      <w:pPr>
        <w:rPr>
          <w:sz w:val="44"/>
          <w:szCs w:val="44"/>
        </w:rPr>
      </w:pPr>
      <w:r w:rsidRPr="001D753C">
        <w:rPr>
          <w:rFonts w:asciiTheme="majorHAnsi" w:hAnsiTheme="majorHAnsi" w:cstheme="majorHAnsi"/>
          <w:noProof/>
          <w:sz w:val="20"/>
          <w:szCs w:val="20"/>
        </w:rPr>
        <w:drawing>
          <wp:inline distT="0" distB="0" distL="0" distR="0" wp14:anchorId="3B6599A9" wp14:editId="0F3D8FBD">
            <wp:extent cx="5413054" cy="2701744"/>
            <wp:effectExtent l="0" t="0" r="0" b="3810"/>
            <wp:docPr id="1412401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0137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1718" cy="272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C938" w14:textId="427E0B13" w:rsidR="00D5629E" w:rsidRPr="00B51BB7" w:rsidRDefault="00D5629E" w:rsidP="00604611">
      <w:pPr>
        <w:spacing w:line="240" w:lineRule="auto"/>
        <w:ind w:left="-5" w:right="65"/>
        <w:rPr>
          <w:rFonts w:cstheme="minorHAnsi"/>
          <w:sz w:val="24"/>
          <w:szCs w:val="24"/>
        </w:rPr>
      </w:pPr>
      <w:r w:rsidRPr="00B51BB7">
        <w:rPr>
          <w:rFonts w:cstheme="minorHAnsi"/>
          <w:b/>
          <w:bCs/>
          <w:sz w:val="24"/>
          <w:szCs w:val="24"/>
        </w:rPr>
        <w:lastRenderedPageBreak/>
        <w:t xml:space="preserve">Account </w:t>
      </w:r>
      <w:r w:rsidR="00604611" w:rsidRPr="00B51BB7">
        <w:rPr>
          <w:rFonts w:cstheme="minorHAnsi"/>
          <w:b/>
          <w:bCs/>
          <w:sz w:val="24"/>
          <w:szCs w:val="24"/>
        </w:rPr>
        <w:t>G</w:t>
      </w:r>
      <w:r w:rsidRPr="00B51BB7">
        <w:rPr>
          <w:rFonts w:cstheme="minorHAnsi"/>
          <w:b/>
          <w:bCs/>
          <w:sz w:val="24"/>
          <w:szCs w:val="24"/>
        </w:rPr>
        <w:t>roup</w:t>
      </w:r>
      <w:r w:rsidRPr="00B51BB7">
        <w:rPr>
          <w:rFonts w:cstheme="minorHAnsi"/>
          <w:sz w:val="24"/>
          <w:szCs w:val="24"/>
        </w:rPr>
        <w:t xml:space="preserve"> - The account group is a classifying feature within customer master records. </w:t>
      </w:r>
    </w:p>
    <w:p w14:paraId="2AA74DAD" w14:textId="74BDDEDE" w:rsidR="00D5629E" w:rsidRPr="00B51BB7" w:rsidRDefault="00D5629E" w:rsidP="00604611">
      <w:pPr>
        <w:spacing w:after="256" w:line="240" w:lineRule="auto"/>
        <w:ind w:left="-5" w:right="65"/>
        <w:rPr>
          <w:rFonts w:cstheme="minorHAnsi"/>
          <w:sz w:val="24"/>
          <w:szCs w:val="24"/>
        </w:rPr>
      </w:pPr>
      <w:r w:rsidRPr="00B51BB7">
        <w:rPr>
          <w:rFonts w:cstheme="minorHAnsi"/>
          <w:sz w:val="24"/>
          <w:szCs w:val="24"/>
        </w:rPr>
        <w:t xml:space="preserve">It </w:t>
      </w:r>
      <w:proofErr w:type="gramStart"/>
      <w:r w:rsidRPr="00B51BB7">
        <w:rPr>
          <w:rFonts w:cstheme="minorHAnsi"/>
          <w:sz w:val="24"/>
          <w:szCs w:val="24"/>
        </w:rPr>
        <w:t>determines</w:t>
      </w:r>
      <w:proofErr w:type="gramEnd"/>
      <w:r w:rsidRPr="00B51BB7">
        <w:rPr>
          <w:rFonts w:cstheme="minorHAnsi"/>
          <w:sz w:val="24"/>
          <w:szCs w:val="24"/>
        </w:rPr>
        <w:t xml:space="preserve"> </w:t>
      </w:r>
    </w:p>
    <w:p w14:paraId="6F5BA1A3" w14:textId="77777777" w:rsidR="00D5629E" w:rsidRPr="00B51BB7" w:rsidRDefault="00D5629E" w:rsidP="00604611">
      <w:pPr>
        <w:numPr>
          <w:ilvl w:val="0"/>
          <w:numId w:val="10"/>
        </w:numPr>
        <w:spacing w:after="235" w:line="240" w:lineRule="auto"/>
        <w:ind w:left="676" w:right="65" w:hanging="338"/>
        <w:rPr>
          <w:rFonts w:cstheme="minorHAnsi"/>
          <w:sz w:val="24"/>
          <w:szCs w:val="24"/>
        </w:rPr>
      </w:pPr>
      <w:r w:rsidRPr="00B51BB7">
        <w:rPr>
          <w:rFonts w:cstheme="minorHAnsi"/>
          <w:sz w:val="24"/>
          <w:szCs w:val="24"/>
        </w:rPr>
        <w:t xml:space="preserve">in which number range the customer account number should be. </w:t>
      </w:r>
    </w:p>
    <w:p w14:paraId="2954E879" w14:textId="77777777" w:rsidR="00D5629E" w:rsidRPr="00B51BB7" w:rsidRDefault="00D5629E" w:rsidP="00604611">
      <w:pPr>
        <w:numPr>
          <w:ilvl w:val="0"/>
          <w:numId w:val="10"/>
        </w:numPr>
        <w:spacing w:after="239" w:line="240" w:lineRule="auto"/>
        <w:ind w:left="676" w:right="65" w:hanging="338"/>
        <w:rPr>
          <w:rFonts w:cstheme="minorHAnsi"/>
          <w:sz w:val="24"/>
          <w:szCs w:val="24"/>
        </w:rPr>
      </w:pPr>
      <w:r w:rsidRPr="00B51BB7">
        <w:rPr>
          <w:rFonts w:cstheme="minorHAnsi"/>
          <w:sz w:val="24"/>
          <w:szCs w:val="24"/>
        </w:rPr>
        <w:t xml:space="preserve">whether the number is assigned by the user or by the system. </w:t>
      </w:r>
    </w:p>
    <w:p w14:paraId="39671FFB" w14:textId="77777777" w:rsidR="00D5629E" w:rsidRPr="00B51BB7" w:rsidRDefault="00D5629E" w:rsidP="00604611">
      <w:pPr>
        <w:numPr>
          <w:ilvl w:val="0"/>
          <w:numId w:val="10"/>
        </w:numPr>
        <w:spacing w:after="234" w:line="240" w:lineRule="auto"/>
        <w:ind w:left="676" w:right="65" w:hanging="338"/>
        <w:rPr>
          <w:rFonts w:cstheme="minorHAnsi"/>
          <w:sz w:val="24"/>
          <w:szCs w:val="24"/>
        </w:rPr>
      </w:pPr>
      <w:r w:rsidRPr="00B51BB7">
        <w:rPr>
          <w:rFonts w:cstheme="minorHAnsi"/>
          <w:sz w:val="24"/>
          <w:szCs w:val="24"/>
        </w:rPr>
        <w:t xml:space="preserve">which specifications are necessary or possible in the master record. </w:t>
      </w:r>
    </w:p>
    <w:p w14:paraId="4442B899" w14:textId="77777777" w:rsidR="00D5629E" w:rsidRDefault="00D5629E" w:rsidP="00D5629E">
      <w:pPr>
        <w:ind w:left="-5" w:right="65"/>
      </w:pPr>
      <w:r w:rsidRPr="00B51BB7">
        <w:rPr>
          <w:rFonts w:cstheme="minorHAnsi"/>
          <w:sz w:val="24"/>
          <w:szCs w:val="24"/>
        </w:rPr>
        <w:t>To make any field suppress/</w:t>
      </w:r>
      <w:proofErr w:type="spellStart"/>
      <w:r w:rsidRPr="00B51BB7">
        <w:rPr>
          <w:rFonts w:cstheme="minorHAnsi"/>
          <w:sz w:val="24"/>
          <w:szCs w:val="24"/>
        </w:rPr>
        <w:t>req.entry</w:t>
      </w:r>
      <w:proofErr w:type="spellEnd"/>
      <w:r w:rsidRPr="00B51BB7">
        <w:rPr>
          <w:rFonts w:cstheme="minorHAnsi"/>
          <w:sz w:val="24"/>
          <w:szCs w:val="24"/>
        </w:rPr>
        <w:t>/</w:t>
      </w:r>
      <w:proofErr w:type="spellStart"/>
      <w:r w:rsidRPr="00B51BB7">
        <w:rPr>
          <w:rFonts w:cstheme="minorHAnsi"/>
          <w:sz w:val="24"/>
          <w:szCs w:val="24"/>
        </w:rPr>
        <w:t>opt.entry</w:t>
      </w:r>
      <w:proofErr w:type="spellEnd"/>
      <w:r w:rsidRPr="00B51BB7">
        <w:rPr>
          <w:rFonts w:cstheme="minorHAnsi"/>
          <w:sz w:val="24"/>
          <w:szCs w:val="24"/>
        </w:rPr>
        <w:t>/display in the customer master</w:t>
      </w:r>
      <w:r>
        <w:t xml:space="preserve">: </w:t>
      </w:r>
    </w:p>
    <w:p w14:paraId="4EB0AC4F" w14:textId="7A1146A2" w:rsidR="00D5629E" w:rsidRDefault="00D5629E" w:rsidP="00D5629E">
      <w:pPr>
        <w:spacing w:after="190" w:line="256" w:lineRule="auto"/>
        <w:ind w:left="-2" w:right="7"/>
        <w:jc w:val="right"/>
      </w:pPr>
      <w:r>
        <w:rPr>
          <w:noProof/>
        </w:rPr>
        <w:drawing>
          <wp:inline distT="0" distB="0" distL="0" distR="0" wp14:anchorId="239D1CF3" wp14:editId="3FFC2CC4">
            <wp:extent cx="5393690" cy="3277235"/>
            <wp:effectExtent l="0" t="0" r="0" b="0"/>
            <wp:docPr id="204200697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06975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</w:rPr>
        <w:t xml:space="preserve"> </w:t>
      </w:r>
    </w:p>
    <w:p w14:paraId="6ACF2DA9" w14:textId="4BDFD579" w:rsidR="00D5629E" w:rsidRDefault="00D5629E" w:rsidP="00D5629E">
      <w:pPr>
        <w:spacing w:after="0" w:line="256" w:lineRule="auto"/>
        <w:ind w:left="-2" w:right="9"/>
        <w:jc w:val="right"/>
      </w:pPr>
      <w:r>
        <w:rPr>
          <w:noProof/>
        </w:rPr>
        <w:drawing>
          <wp:inline distT="0" distB="0" distL="0" distR="0" wp14:anchorId="5D6C5597" wp14:editId="6D6111FE">
            <wp:extent cx="5393690" cy="2856230"/>
            <wp:effectExtent l="0" t="0" r="0" b="1270"/>
            <wp:docPr id="174464639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46399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</w:p>
    <w:p w14:paraId="291799DE" w14:textId="1E8C47BB" w:rsidR="00D5629E" w:rsidRDefault="00D5629E" w:rsidP="00D5629E">
      <w:pPr>
        <w:spacing w:after="171" w:line="256" w:lineRule="auto"/>
        <w:ind w:left="-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477D117" wp14:editId="298EFBDD">
                <wp:extent cx="5421630" cy="6297295"/>
                <wp:effectExtent l="0" t="0" r="7620" b="46355"/>
                <wp:docPr id="1177768062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21630" cy="6297295"/>
                          <a:chOff x="0" y="0"/>
                          <a:chExt cx="54216" cy="62974"/>
                        </a:xfrm>
                      </wpg:grpSpPr>
                      <wps:wsp>
                        <wps:cNvPr id="1365455014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53919" y="26689"/>
                            <a:ext cx="395" cy="1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C24D21" w14:textId="77777777" w:rsidR="00D5629E" w:rsidRDefault="00D5629E" w:rsidP="00D5629E">
                              <w:pPr>
                                <w:spacing w:line="256" w:lineRule="auto"/>
                              </w:pPr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2733678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53919" y="61634"/>
                            <a:ext cx="395" cy="1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15F469" w14:textId="77777777" w:rsidR="00D5629E" w:rsidRDefault="00D5629E" w:rsidP="00D5629E">
                              <w:pPr>
                                <w:spacing w:line="256" w:lineRule="auto"/>
                              </w:pPr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7831279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9" cy="277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6721341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727"/>
                            <a:ext cx="53919" cy="3381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97456795" name="Shape 56"/>
                        <wps:cNvSpPr>
                          <a:spLocks/>
                        </wps:cNvSpPr>
                        <wps:spPr bwMode="auto">
                          <a:xfrm>
                            <a:off x="20284" y="19065"/>
                            <a:ext cx="21427" cy="4038"/>
                          </a:xfrm>
                          <a:custGeom>
                            <a:avLst/>
                            <a:gdLst>
                              <a:gd name="T0" fmla="*/ 0 w 2142744"/>
                              <a:gd name="T1" fmla="*/ 0 h 403860"/>
                              <a:gd name="T2" fmla="*/ 2142744 w 2142744"/>
                              <a:gd name="T3" fmla="*/ 0 h 403860"/>
                              <a:gd name="T4" fmla="*/ 2142744 w 2142744"/>
                              <a:gd name="T5" fmla="*/ 403860 h 403860"/>
                              <a:gd name="T6" fmla="*/ 0 w 2142744"/>
                              <a:gd name="T7" fmla="*/ 403860 h 403860"/>
                              <a:gd name="T8" fmla="*/ 0 w 2142744"/>
                              <a:gd name="T9" fmla="*/ 0 h 403860"/>
                              <a:gd name="T10" fmla="*/ 0 w 2142744"/>
                              <a:gd name="T11" fmla="*/ 0 h 403860"/>
                              <a:gd name="T12" fmla="*/ 2142744 w 2142744"/>
                              <a:gd name="T13" fmla="*/ 403860 h 4038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2142744" h="403860">
                                <a:moveTo>
                                  <a:pt x="0" y="0"/>
                                </a:moveTo>
                                <a:lnTo>
                                  <a:pt x="2142744" y="0"/>
                                </a:lnTo>
                                <a:lnTo>
                                  <a:pt x="2142744" y="403860"/>
                                </a:lnTo>
                                <a:lnTo>
                                  <a:pt x="0" y="4038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7488464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21183" y="19805"/>
                            <a:ext cx="25171" cy="1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1703A4" w14:textId="77777777" w:rsidR="00D5629E" w:rsidRDefault="00D5629E" w:rsidP="00D5629E">
                              <w:pPr>
                                <w:spacing w:line="256" w:lineRule="auto"/>
                              </w:pPr>
                              <w:r>
                                <w:rPr>
                                  <w:w w:val="102"/>
                                  <w:sz w:val="19"/>
                                </w:rPr>
                                <w:t>Select</w:t>
                              </w:r>
                              <w:r>
                                <w:rPr>
                                  <w:spacing w:val="-4"/>
                                  <w:w w:val="10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19"/>
                                </w:rPr>
                                <w:t>any and</w:t>
                              </w:r>
                              <w:r>
                                <w:rPr>
                                  <w:spacing w:val="-2"/>
                                  <w:w w:val="10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19"/>
                                </w:rPr>
                                <w:t>perform</w:t>
                              </w:r>
                              <w:r>
                                <w:rPr>
                                  <w:spacing w:val="-6"/>
                                  <w:w w:val="10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19"/>
                                </w:rPr>
                                <w:t>changes</w:t>
                              </w:r>
                              <w:r>
                                <w:rPr>
                                  <w:spacing w:val="-4"/>
                                  <w:w w:val="10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19"/>
                                </w:rPr>
                                <w:t>as</w:t>
                              </w:r>
                              <w:r>
                                <w:rPr>
                                  <w:spacing w:val="-4"/>
                                  <w:w w:val="10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19"/>
                                </w:rPr>
                                <w:t>per</w:t>
                              </w:r>
                              <w:r>
                                <w:rPr>
                                  <w:spacing w:val="-2"/>
                                  <w:w w:val="102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9741583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21183" y="21360"/>
                            <a:ext cx="10969" cy="1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5A237F" w14:textId="77777777" w:rsidR="00D5629E" w:rsidRDefault="00D5629E" w:rsidP="00D5629E">
                              <w:pPr>
                                <w:spacing w:line="256" w:lineRule="auto"/>
                              </w:pPr>
                              <w:r>
                                <w:rPr>
                                  <w:w w:val="106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spacing w:val="-2"/>
                                  <w:w w:val="10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9"/>
                                </w:rPr>
                                <w:t>requirement.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8240618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29458" y="21360"/>
                            <a:ext cx="357" cy="1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48A8D8" w14:textId="77777777" w:rsidR="00D5629E" w:rsidRDefault="00D5629E" w:rsidP="00D5629E">
                              <w:pPr>
                                <w:spacing w:line="256" w:lineRule="auto"/>
                              </w:pPr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5993602" name="Shape 60"/>
                        <wps:cNvSpPr>
                          <a:spLocks/>
                        </wps:cNvSpPr>
                        <wps:spPr bwMode="auto">
                          <a:xfrm>
                            <a:off x="9372" y="18379"/>
                            <a:ext cx="1997" cy="5730"/>
                          </a:xfrm>
                          <a:custGeom>
                            <a:avLst/>
                            <a:gdLst>
                              <a:gd name="T0" fmla="*/ 0 w 199644"/>
                              <a:gd name="T1" fmla="*/ 0 h 573024"/>
                              <a:gd name="T2" fmla="*/ 100584 w 199644"/>
                              <a:gd name="T3" fmla="*/ 16764 h 573024"/>
                              <a:gd name="T4" fmla="*/ 100584 w 199644"/>
                              <a:gd name="T5" fmla="*/ 269748 h 573024"/>
                              <a:gd name="T6" fmla="*/ 199644 w 199644"/>
                              <a:gd name="T7" fmla="*/ 286512 h 573024"/>
                              <a:gd name="T8" fmla="*/ 100584 w 199644"/>
                              <a:gd name="T9" fmla="*/ 303276 h 573024"/>
                              <a:gd name="T10" fmla="*/ 100584 w 199644"/>
                              <a:gd name="T11" fmla="*/ 556260 h 573024"/>
                              <a:gd name="T12" fmla="*/ 0 w 199644"/>
                              <a:gd name="T13" fmla="*/ 573024 h 573024"/>
                              <a:gd name="T14" fmla="*/ 0 w 199644"/>
                              <a:gd name="T15" fmla="*/ 0 h 573024"/>
                              <a:gd name="T16" fmla="*/ 199644 w 199644"/>
                              <a:gd name="T17" fmla="*/ 573024 h 57302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T14" t="T15" r="T16" b="T17"/>
                            <a:pathLst>
                              <a:path w="199644" h="573024">
                                <a:moveTo>
                                  <a:pt x="0" y="0"/>
                                </a:moveTo>
                                <a:cubicBezTo>
                                  <a:pt x="54864" y="0"/>
                                  <a:pt x="100584" y="7620"/>
                                  <a:pt x="100584" y="16764"/>
                                </a:cubicBezTo>
                                <a:lnTo>
                                  <a:pt x="100584" y="269748"/>
                                </a:lnTo>
                                <a:cubicBezTo>
                                  <a:pt x="100584" y="278892"/>
                                  <a:pt x="144780" y="286512"/>
                                  <a:pt x="199644" y="286512"/>
                                </a:cubicBezTo>
                                <a:cubicBezTo>
                                  <a:pt x="144780" y="286512"/>
                                  <a:pt x="100584" y="294132"/>
                                  <a:pt x="100584" y="303276"/>
                                </a:cubicBezTo>
                                <a:lnTo>
                                  <a:pt x="100584" y="556260"/>
                                </a:lnTo>
                                <a:cubicBezTo>
                                  <a:pt x="100584" y="565404"/>
                                  <a:pt x="54864" y="573024"/>
                                  <a:pt x="0" y="573024"/>
                                </a:cubicBez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4472C4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4054054" name="Shape 61"/>
                        <wps:cNvSpPr>
                          <a:spLocks/>
                        </wps:cNvSpPr>
                        <wps:spPr bwMode="auto">
                          <a:xfrm>
                            <a:off x="11369" y="20574"/>
                            <a:ext cx="8991" cy="716"/>
                          </a:xfrm>
                          <a:custGeom>
                            <a:avLst/>
                            <a:gdLst>
                              <a:gd name="T0" fmla="*/ 827532 w 899160"/>
                              <a:gd name="T1" fmla="*/ 0 h 71628"/>
                              <a:gd name="T2" fmla="*/ 899160 w 899160"/>
                              <a:gd name="T3" fmla="*/ 32004 h 71628"/>
                              <a:gd name="T4" fmla="*/ 829056 w 899160"/>
                              <a:gd name="T5" fmla="*/ 71628 h 71628"/>
                              <a:gd name="T6" fmla="*/ 828352 w 899160"/>
                              <a:gd name="T7" fmla="*/ 38534 h 71628"/>
                              <a:gd name="T8" fmla="*/ 0 w 899160"/>
                              <a:gd name="T9" fmla="*/ 70104 h 71628"/>
                              <a:gd name="T10" fmla="*/ 0 w 899160"/>
                              <a:gd name="T11" fmla="*/ 64008 h 71628"/>
                              <a:gd name="T12" fmla="*/ 828222 w 899160"/>
                              <a:gd name="T13" fmla="*/ 32442 h 71628"/>
                              <a:gd name="T14" fmla="*/ 827532 w 899160"/>
                              <a:gd name="T15" fmla="*/ 0 h 71628"/>
                              <a:gd name="T16" fmla="*/ 0 w 899160"/>
                              <a:gd name="T17" fmla="*/ 0 h 71628"/>
                              <a:gd name="T18" fmla="*/ 899160 w 899160"/>
                              <a:gd name="T19" fmla="*/ 71628 h 716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T16" t="T17" r="T18" b="T19"/>
                            <a:pathLst>
                              <a:path w="899160" h="71628">
                                <a:moveTo>
                                  <a:pt x="827532" y="0"/>
                                </a:moveTo>
                                <a:lnTo>
                                  <a:pt x="899160" y="32004"/>
                                </a:lnTo>
                                <a:lnTo>
                                  <a:pt x="829056" y="71628"/>
                                </a:lnTo>
                                <a:lnTo>
                                  <a:pt x="828352" y="38534"/>
                                </a:lnTo>
                                <a:lnTo>
                                  <a:pt x="0" y="70104"/>
                                </a:lnTo>
                                <a:lnTo>
                                  <a:pt x="0" y="64008"/>
                                </a:lnTo>
                                <a:lnTo>
                                  <a:pt x="828222" y="32442"/>
                                </a:lnTo>
                                <a:lnTo>
                                  <a:pt x="827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2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77D117" id="Group 4" o:spid="_x0000_s1026" style="width:426.9pt;height:495.85pt;mso-position-horizontal-relative:char;mso-position-vertical-relative:line" coordsize="54216,629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Xof9Uv8AuiiiH/VL/uiigCnN/rn/AOuhptOm/wBc/wD10NN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C9D/ql/3RRRD/AKpf90UUAU5v9c//&#10;AF0NNp03+uf/AK6Gm0AFFFFABRRRQAUUUUAFFFBIHLHA9aACikDDJXGMHDZ4xS0AFFIXRfvNj/D1&#10;+lL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L0P+qX/dFFEP8Aql/3RRQBTn/1&#10;zf8AXX+tZvhn/kGH/r5m/wDRjVpT/wCub/rr/Ws3wz/yDD/18zf+jGoA0KKKKACiiigAooooAQ5P&#10;al79KKKO3z/EO/nb8AooooAKKKKACiiigAooooAKKKKACiiigAooooAKKKKACiiigAooooAKKKKA&#10;CiiigAooooAKKKKACiiigAooooAKKKKACiiigAooooAKz/EH3bP/ALCMP/oVaFZ/iD7tn/2EYf8A&#10;0KgDQHX8v5Cigdfy/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C9D/ql/3RRRD/AKpf90UUAU5/9c3/AF1/rWb4Z/5Bh/6+Zv8A0Y1aVx/rm/66/wBazfDQ&#10;I0vn/n4m/wDRjUAaFFFFABRRRQAUUUUAFFFFABRRRQAUUUUAFFFFABRRRQAUUUUAFFFFABRRRQAU&#10;UUUAFFFFABRRRQAUUUUAFFFFABRRRQAUUUUAFFFFABRRRQAUUUUAFFFFABRRRQAVn+IPu2f/AGEY&#10;f/Qq0Kz/ABCpCWeR/wAxGH/0KgDQHX8v5Cigdfy/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L0P8Aql/3RRRD/ql/3RRQBTm/1z/9dDTadN/rn/66&#10;Gm0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eh/1S/wC6KKIf9Uv+6KKAKc3+&#10;uf8A66Gm06b/AFz/APXQ02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L0P+qX&#10;/dFFEP8Aql/3RRQBTm/1z/8AXQ02nTf65/8Aroab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F6H/AFS/7oooh/1S/wC6KKAKc3+uf/roabTpv9c//XQ02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Sl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r6/dH0qhV9fuj6UAVJP9ZJU&#10;dSSf6ySo6AKurf8AILuf+udWo/8Aj3j/AOudVdW/5Bdz/wBc6tR/8e8f/XOgAooooAKKKKACiiig&#10;AooooAKKKKACiiigBJIo5f8AWRxy/wDXSOo47WC1/wBXBbxf9c46looAKKKKACiiigAo8uPzPM2R&#10;+Z/z18u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KMf/Ick/wCver1UY/8AkOSf9e9X&#10;q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vr90fSqFX1+6PpQBUk/wBZJUdSSf6ySo6AKurf&#10;8gu5/wCudWo/+PeP/rnVXVv+QXc/9c6tR/8AHvH/ANc6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KMf/Ick/wCver1U&#10;Y/8AkOSf9e9Xq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V9fuj6VQq+v3R9KAKkn+skqOpJP9ZJUdAFX&#10;Vv8AkF3P/XOrUf8Ax7x/9c6q6t/yC7n/AK51aj/494/+ud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FGP8A5Dkn/XvV&#10;6qMf/Ick/wCver1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V9fuj6VQq+v3R9KAKkn+skqOpJP9ZJUdAFXVv8AkF3P/XOrUf8Ax7x/9c6q6t/yC7n/AK51aj/4&#10;94/+ud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FGP8A5Dkn/XvV6qMf/Ick/wCver1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fX7o+lUKvr90fSgCpJ/rJKjqST/&#10;AFklR0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">
                <v:rect id="Rectangle 29" o:spid="_x0000_s1027" style="position:absolute;left:53919;top:26689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" filled="f" stroked="f">
                  <v:textbox inset="0,0,0,0">
                    <w:txbxContent>
                      <w:p w14:paraId="7DC24D21" w14:textId="77777777" w:rsidR="00D5629E" w:rsidRDefault="00D5629E" w:rsidP="00D5629E">
                        <w:pPr>
                          <w:spacing w:line="256" w:lineRule="auto"/>
                        </w:pPr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028" style="position:absolute;left:53919;top:61634;width:395;height: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" filled="f" stroked="f">
                  <v:textbox inset="0,0,0,0">
                    <w:txbxContent>
                      <w:p w14:paraId="2215F469" w14:textId="77777777" w:rsidR="00D5629E" w:rsidRDefault="00D5629E" w:rsidP="00D5629E">
                        <w:pPr>
                          <w:spacing w:line="256" w:lineRule="auto"/>
                        </w:pPr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2" o:spid="_x0000_s1029" type="#_x0000_t75" style="position:absolute;width:53919;height:27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">
                  <v:imagedata r:id="rId27" o:title=""/>
                </v:shape>
                <v:shape id="Picture 54" o:spid="_x0000_s1030" type="#_x0000_t75" style="position:absolute;top:28727;width:53919;height:33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">
                  <v:imagedata r:id="rId28" o:title=""/>
                </v:shape>
                <v:shape id="Shape 56" o:spid="_x0000_s1031" style="position:absolute;left:20284;top:19065;width:21427;height:4038;visibility:visible;mso-wrap-style:square;v-text-anchor:top" coordsize="2142744,403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" path="m,l2142744,r,403860l,403860,,xe" filled="f" strokeweight=".72pt">
                  <v:stroke miterlimit="66585f" joinstyle="miter"/>
                  <v:path arrowok="t" o:connecttype="custom" o:connectlocs="0,0;21427,0;21427,4038;0,4038;0,0" o:connectangles="0,0,0,0,0" textboxrect="0,0,2142744,403860"/>
                </v:shape>
                <v:rect id="Rectangle 57" o:spid="_x0000_s1032" style="position:absolute;left:21183;top:19805;width:25171;height:1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" filled="f" stroked="f">
                  <v:textbox inset="0,0,0,0">
                    <w:txbxContent>
                      <w:p w14:paraId="321703A4" w14:textId="77777777" w:rsidR="00D5629E" w:rsidRDefault="00D5629E" w:rsidP="00D5629E">
                        <w:pPr>
                          <w:spacing w:line="256" w:lineRule="auto"/>
                        </w:pPr>
                        <w:r>
                          <w:rPr>
                            <w:w w:val="102"/>
                            <w:sz w:val="19"/>
                          </w:rPr>
                          <w:t>Select</w:t>
                        </w:r>
                        <w:r>
                          <w:rPr>
                            <w:spacing w:val="-4"/>
                            <w:w w:val="102"/>
                            <w:sz w:val="19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19"/>
                          </w:rPr>
                          <w:t>any and</w:t>
                        </w:r>
                        <w:r>
                          <w:rPr>
                            <w:spacing w:val="-2"/>
                            <w:w w:val="102"/>
                            <w:sz w:val="19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19"/>
                          </w:rPr>
                          <w:t>perform</w:t>
                        </w:r>
                        <w:r>
                          <w:rPr>
                            <w:spacing w:val="-6"/>
                            <w:w w:val="102"/>
                            <w:sz w:val="19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19"/>
                          </w:rPr>
                          <w:t>changes</w:t>
                        </w:r>
                        <w:r>
                          <w:rPr>
                            <w:spacing w:val="-4"/>
                            <w:w w:val="102"/>
                            <w:sz w:val="19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19"/>
                          </w:rPr>
                          <w:t>as</w:t>
                        </w:r>
                        <w:r>
                          <w:rPr>
                            <w:spacing w:val="-4"/>
                            <w:w w:val="102"/>
                            <w:sz w:val="19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19"/>
                          </w:rPr>
                          <w:t>per</w:t>
                        </w:r>
                        <w:r>
                          <w:rPr>
                            <w:spacing w:val="-2"/>
                            <w:w w:val="102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" o:spid="_x0000_s1033" style="position:absolute;left:21183;top:21360;width:10969;height:1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" filled="f" stroked="f">
                  <v:textbox inset="0,0,0,0">
                    <w:txbxContent>
                      <w:p w14:paraId="125A237F" w14:textId="77777777" w:rsidR="00D5629E" w:rsidRDefault="00D5629E" w:rsidP="00D5629E">
                        <w:pPr>
                          <w:spacing w:line="256" w:lineRule="auto"/>
                        </w:pPr>
                        <w:r>
                          <w:rPr>
                            <w:w w:val="106"/>
                            <w:sz w:val="19"/>
                          </w:rPr>
                          <w:t>the</w:t>
                        </w:r>
                        <w:r>
                          <w:rPr>
                            <w:spacing w:val="-2"/>
                            <w:w w:val="106"/>
                            <w:sz w:val="19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19"/>
                          </w:rPr>
                          <w:t>requirement.</w:t>
                        </w:r>
                      </w:p>
                    </w:txbxContent>
                  </v:textbox>
                </v:rect>
                <v:rect id="Rectangle 59" o:spid="_x0000_s1034" style="position:absolute;left:29458;top:21360;width:357;height:1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" filled="f" stroked="f">
                  <v:textbox inset="0,0,0,0">
                    <w:txbxContent>
                      <w:p w14:paraId="3F48A8D8" w14:textId="77777777" w:rsidR="00D5629E" w:rsidRDefault="00D5629E" w:rsidP="00D5629E">
                        <w:pPr>
                          <w:spacing w:line="256" w:lineRule="auto"/>
                        </w:pPr>
                        <w:r>
                          <w:rPr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0" o:spid="_x0000_s1035" style="position:absolute;left:9372;top:18379;width:1997;height:5730;visibility:visible;mso-wrap-style:square;v-text-anchor:top" coordsize="199644,573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" path="m,c54864,,100584,7620,100584,16764r,252984c100584,278892,144780,286512,199644,286512v-54864,,-99060,7620,-99060,16764l100584,556260v,9144,-45720,16764,-100584,16764e" filled="f" strokecolor="#4472c4" strokeweight=".48pt">
                  <v:stroke miterlimit="66585f" joinstyle="miter"/>
                  <v:path arrowok="t" o:connecttype="custom" o:connectlocs="0,0;1006,168;1006,2697;1997,2865;1006,3033;1006,5562;0,5730" o:connectangles="0,0,0,0,0,0,0" textboxrect="0,0,199644,573024"/>
                </v:shape>
                <v:shape id="Shape 61" o:spid="_x0000_s1036" style="position:absolute;left:11369;top:20574;width:8991;height:716;visibility:visible;mso-wrap-style:square;v-text-anchor:top" coordsize="899160,7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" path="m827532,r71628,32004l829056,71628r-704,-33094l,70104,,64008,828222,32442,827532,xe" fillcolor="#4472c4" stroked="f" strokeweight="0">
                  <v:stroke miterlimit="83231f" joinstyle="miter"/>
                  <v:path arrowok="t" o:connecttype="custom" o:connectlocs="8275,0;8991,320;8290,716;8283,385;0,701;0,640;8282,324;8275,0" o:connectangles="0,0,0,0,0,0,0,0" textboxrect="0,0,899160,71628"/>
                </v:shape>
                <w10:anchorlock/>
              </v:group>
            </w:pict>
          </mc:Fallback>
        </mc:AlternateContent>
      </w:r>
    </w:p>
    <w:p w14:paraId="625D2872" w14:textId="77777777" w:rsidR="00D5629E" w:rsidRDefault="00D5629E" w:rsidP="00645E7B">
      <w:pPr>
        <w:rPr>
          <w:sz w:val="44"/>
          <w:szCs w:val="44"/>
        </w:rPr>
      </w:pPr>
    </w:p>
    <w:p w14:paraId="5440DADB" w14:textId="77777777" w:rsidR="00D5629E" w:rsidRDefault="00D5629E" w:rsidP="00645E7B">
      <w:pPr>
        <w:rPr>
          <w:sz w:val="44"/>
          <w:szCs w:val="44"/>
        </w:rPr>
      </w:pPr>
    </w:p>
    <w:p w14:paraId="7298C534" w14:textId="77777777" w:rsidR="00D5629E" w:rsidRDefault="00D5629E" w:rsidP="00645E7B">
      <w:pPr>
        <w:rPr>
          <w:sz w:val="44"/>
          <w:szCs w:val="44"/>
        </w:rPr>
      </w:pPr>
    </w:p>
    <w:p w14:paraId="440D2E85" w14:textId="77777777" w:rsidR="00D5629E" w:rsidRDefault="00D5629E" w:rsidP="00645E7B">
      <w:pPr>
        <w:rPr>
          <w:sz w:val="44"/>
          <w:szCs w:val="44"/>
        </w:rPr>
      </w:pPr>
    </w:p>
    <w:p w14:paraId="4FD7EC3F" w14:textId="77777777" w:rsidR="00D5629E" w:rsidRDefault="00D5629E" w:rsidP="00645E7B">
      <w:pPr>
        <w:rPr>
          <w:sz w:val="44"/>
          <w:szCs w:val="44"/>
        </w:rPr>
      </w:pPr>
    </w:p>
    <w:p w14:paraId="6EDE9416" w14:textId="1A5573BF" w:rsidR="0039712E" w:rsidRPr="0039712E" w:rsidRDefault="001C706F" w:rsidP="00C55140">
      <w:pPr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MATERIAL MASTER</w:t>
      </w:r>
    </w:p>
    <w:p w14:paraId="7B2295BC" w14:textId="4A0098F2" w:rsidR="00C80165" w:rsidRPr="005E005A" w:rsidRDefault="00C80165" w:rsidP="00C80165">
      <w:pPr>
        <w:spacing w:after="149" w:line="256" w:lineRule="auto"/>
        <w:ind w:left="-5"/>
        <w:rPr>
          <w:b/>
          <w:bCs/>
        </w:rPr>
      </w:pPr>
      <w:r w:rsidRPr="005E005A">
        <w:rPr>
          <w:b/>
          <w:bCs/>
        </w:rPr>
        <w:t>T-codes</w:t>
      </w:r>
    </w:p>
    <w:p w14:paraId="78D75181" w14:textId="77777777" w:rsidR="00C80165" w:rsidRDefault="00C80165" w:rsidP="00C80165">
      <w:pPr>
        <w:ind w:left="-5" w:right="65"/>
      </w:pPr>
      <w:r>
        <w:t xml:space="preserve">MM01 – Create a material. </w:t>
      </w:r>
    </w:p>
    <w:p w14:paraId="775EC25D" w14:textId="77777777" w:rsidR="00C80165" w:rsidRDefault="00C80165" w:rsidP="00C80165">
      <w:pPr>
        <w:ind w:left="-5" w:right="65"/>
      </w:pPr>
      <w:r>
        <w:t xml:space="preserve">MM02 – Edit a material. </w:t>
      </w:r>
    </w:p>
    <w:p w14:paraId="09535769" w14:textId="77777777" w:rsidR="00C80165" w:rsidRDefault="00C80165" w:rsidP="00C80165">
      <w:pPr>
        <w:ind w:left="-5" w:right="65"/>
      </w:pPr>
      <w:r>
        <w:t xml:space="preserve">MM03 – Display a material. </w:t>
      </w:r>
    </w:p>
    <w:p w14:paraId="5D4D00BA" w14:textId="77777777" w:rsidR="00C80165" w:rsidRDefault="00C80165" w:rsidP="00C80165">
      <w:pPr>
        <w:ind w:left="-5" w:right="65"/>
      </w:pPr>
      <w:r>
        <w:t xml:space="preserve">MM60 – View the list of materials. </w:t>
      </w:r>
    </w:p>
    <w:p w14:paraId="6E21D881" w14:textId="77777777" w:rsidR="00C80165" w:rsidRDefault="00C80165" w:rsidP="00C80165">
      <w:pPr>
        <w:ind w:left="-5" w:right="65"/>
      </w:pPr>
      <w:r>
        <w:t xml:space="preserve">MMBE – To view a material and its stock. </w:t>
      </w:r>
    </w:p>
    <w:p w14:paraId="237BAD26" w14:textId="77777777" w:rsidR="00C80165" w:rsidRDefault="00C80165" w:rsidP="00C80165">
      <w:pPr>
        <w:ind w:left="-5" w:right="65"/>
      </w:pPr>
      <w:r>
        <w:t xml:space="preserve">MB1C – To setup inventory for the material. </w:t>
      </w:r>
    </w:p>
    <w:p w14:paraId="5AAE4E04" w14:textId="261E3179" w:rsidR="00C80165" w:rsidRDefault="00C80165" w:rsidP="00C80165">
      <w:pPr>
        <w:spacing w:after="230" w:line="256" w:lineRule="auto"/>
        <w:ind w:left="-8"/>
      </w:pPr>
      <w:r>
        <w:rPr>
          <w:noProof/>
        </w:rPr>
        <w:drawing>
          <wp:inline distT="0" distB="0" distL="0" distR="0" wp14:anchorId="244B7403" wp14:editId="20D83B69">
            <wp:extent cx="5393690" cy="5579110"/>
            <wp:effectExtent l="0" t="0" r="0" b="2540"/>
            <wp:docPr id="16652350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557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3C6AB" w14:textId="20E7A382" w:rsidR="00C80165" w:rsidRDefault="00C80165" w:rsidP="00C80165">
      <w:pPr>
        <w:spacing w:after="0" w:line="256" w:lineRule="auto"/>
        <w:ind w:left="2"/>
        <w:jc w:val="both"/>
      </w:pPr>
      <w:r>
        <w:rPr>
          <w:noProof/>
        </w:rPr>
        <w:lastRenderedPageBreak/>
        <w:drawing>
          <wp:inline distT="0" distB="0" distL="0" distR="0" wp14:anchorId="7DAE59C6" wp14:editId="46121CDC">
            <wp:extent cx="5455578" cy="2630170"/>
            <wp:effectExtent l="0" t="0" r="0" b="0"/>
            <wp:docPr id="20966412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731" cy="2633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97873" w14:textId="0682022D" w:rsidR="00C80165" w:rsidRDefault="00C80165" w:rsidP="00C80165">
      <w:pPr>
        <w:spacing w:after="0" w:line="256" w:lineRule="auto"/>
        <w:ind w:left="-2"/>
      </w:pPr>
      <w:r>
        <w:rPr>
          <w:noProof/>
        </w:rPr>
        <mc:AlternateContent>
          <mc:Choice Requires="wpg">
            <w:drawing>
              <wp:inline distT="0" distB="0" distL="0" distR="0" wp14:anchorId="2AF164E2" wp14:editId="4BE68D17">
                <wp:extent cx="5887144" cy="5866544"/>
                <wp:effectExtent l="0" t="0" r="18415" b="1270"/>
                <wp:docPr id="177834637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7144" cy="5866544"/>
                          <a:chOff x="-191" y="0"/>
                          <a:chExt cx="54585" cy="82089"/>
                        </a:xfrm>
                      </wpg:grpSpPr>
                      <wps:wsp>
                        <wps:cNvPr id="1331746331" name="Rectangle 203"/>
                        <wps:cNvSpPr>
                          <a:spLocks noChangeArrowheads="1"/>
                        </wps:cNvSpPr>
                        <wps:spPr bwMode="auto">
                          <a:xfrm>
                            <a:off x="53919" y="23743"/>
                            <a:ext cx="475" cy="1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B9FABB" w14:textId="77777777" w:rsidR="00C80165" w:rsidRDefault="00C80165" w:rsidP="00C8016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09920030" name="Rectangle 204"/>
                        <wps:cNvSpPr>
                          <a:spLocks noChangeArrowheads="1"/>
                        </wps:cNvSpPr>
                        <wps:spPr bwMode="auto">
                          <a:xfrm>
                            <a:off x="53919" y="52058"/>
                            <a:ext cx="475" cy="1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13FD5A" w14:textId="77777777" w:rsidR="00C80165" w:rsidRDefault="00C80165" w:rsidP="00C8016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3239856" name="Rectangle 205"/>
                        <wps:cNvSpPr>
                          <a:spLocks noChangeArrowheads="1"/>
                        </wps:cNvSpPr>
                        <wps:spPr bwMode="auto">
                          <a:xfrm>
                            <a:off x="53919" y="80359"/>
                            <a:ext cx="475" cy="1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2FF711" w14:textId="77777777" w:rsidR="00C80165" w:rsidRDefault="00C80165" w:rsidP="00C8016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5486727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9" cy="376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913513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91" y="42410"/>
                            <a:ext cx="53919" cy="3679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45323538" name="Shape 213"/>
                        <wps:cNvSpPr>
                          <a:spLocks/>
                        </wps:cNvSpPr>
                        <wps:spPr bwMode="auto">
                          <a:xfrm>
                            <a:off x="32080" y="11948"/>
                            <a:ext cx="16992" cy="8519"/>
                          </a:xfrm>
                          <a:custGeom>
                            <a:avLst/>
                            <a:gdLst>
                              <a:gd name="T0" fmla="*/ 0 w 1699260"/>
                              <a:gd name="T1" fmla="*/ 611124 h 851916"/>
                              <a:gd name="T2" fmla="*/ 1607820 w 1699260"/>
                              <a:gd name="T3" fmla="*/ 0 h 851916"/>
                              <a:gd name="T4" fmla="*/ 1699260 w 1699260"/>
                              <a:gd name="T5" fmla="*/ 240792 h 851916"/>
                              <a:gd name="T6" fmla="*/ 91440 w 1699260"/>
                              <a:gd name="T7" fmla="*/ 851916 h 851916"/>
                              <a:gd name="T8" fmla="*/ 0 w 1699260"/>
                              <a:gd name="T9" fmla="*/ 611124 h 851916"/>
                              <a:gd name="T10" fmla="*/ 0 w 1699260"/>
                              <a:gd name="T11" fmla="*/ 0 h 851916"/>
                              <a:gd name="T12" fmla="*/ 1699260 w 1699260"/>
                              <a:gd name="T13" fmla="*/ 851916 h 8519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1699260" h="851916">
                                <a:moveTo>
                                  <a:pt x="0" y="611124"/>
                                </a:moveTo>
                                <a:lnTo>
                                  <a:pt x="1607820" y="0"/>
                                </a:lnTo>
                                <a:lnTo>
                                  <a:pt x="1699260" y="240792"/>
                                </a:lnTo>
                                <a:lnTo>
                                  <a:pt x="91440" y="851916"/>
                                </a:lnTo>
                                <a:lnTo>
                                  <a:pt x="0" y="6111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3115424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63" y="12374"/>
                            <a:ext cx="16642" cy="768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6574033" name="Shape 217"/>
                        <wps:cNvSpPr>
                          <a:spLocks/>
                        </wps:cNvSpPr>
                        <wps:spPr bwMode="auto">
                          <a:xfrm>
                            <a:off x="33314" y="18364"/>
                            <a:ext cx="518" cy="701"/>
                          </a:xfrm>
                          <a:custGeom>
                            <a:avLst/>
                            <a:gdLst>
                              <a:gd name="T0" fmla="*/ 18288 w 51816"/>
                              <a:gd name="T1" fmla="*/ 0 h 70104"/>
                              <a:gd name="T2" fmla="*/ 19812 w 51816"/>
                              <a:gd name="T3" fmla="*/ 0 h 70104"/>
                              <a:gd name="T4" fmla="*/ 21336 w 51816"/>
                              <a:gd name="T5" fmla="*/ 0 h 70104"/>
                              <a:gd name="T6" fmla="*/ 22860 w 51816"/>
                              <a:gd name="T7" fmla="*/ 0 h 70104"/>
                              <a:gd name="T8" fmla="*/ 24384 w 51816"/>
                              <a:gd name="T9" fmla="*/ 0 h 70104"/>
                              <a:gd name="T10" fmla="*/ 25908 w 51816"/>
                              <a:gd name="T11" fmla="*/ 0 h 70104"/>
                              <a:gd name="T12" fmla="*/ 25908 w 51816"/>
                              <a:gd name="T13" fmla="*/ 0 h 70104"/>
                              <a:gd name="T14" fmla="*/ 27432 w 51816"/>
                              <a:gd name="T15" fmla="*/ 0 h 70104"/>
                              <a:gd name="T16" fmla="*/ 28956 w 51816"/>
                              <a:gd name="T17" fmla="*/ 0 h 70104"/>
                              <a:gd name="T18" fmla="*/ 28956 w 51816"/>
                              <a:gd name="T19" fmla="*/ 0 h 70104"/>
                              <a:gd name="T20" fmla="*/ 28956 w 51816"/>
                              <a:gd name="T21" fmla="*/ 1524 h 70104"/>
                              <a:gd name="T22" fmla="*/ 30480 w 51816"/>
                              <a:gd name="T23" fmla="*/ 1524 h 70104"/>
                              <a:gd name="T24" fmla="*/ 30480 w 51816"/>
                              <a:gd name="T25" fmla="*/ 1524 h 70104"/>
                              <a:gd name="T26" fmla="*/ 30480 w 51816"/>
                              <a:gd name="T27" fmla="*/ 1524 h 70104"/>
                              <a:gd name="T28" fmla="*/ 30480 w 51816"/>
                              <a:gd name="T29" fmla="*/ 3048 h 70104"/>
                              <a:gd name="T30" fmla="*/ 30480 w 51816"/>
                              <a:gd name="T31" fmla="*/ 3048 h 70104"/>
                              <a:gd name="T32" fmla="*/ 30480 w 51816"/>
                              <a:gd name="T33" fmla="*/ 3048 h 70104"/>
                              <a:gd name="T34" fmla="*/ 32004 w 51816"/>
                              <a:gd name="T35" fmla="*/ 3048 h 70104"/>
                              <a:gd name="T36" fmla="*/ 32004 w 51816"/>
                              <a:gd name="T37" fmla="*/ 4572 h 70104"/>
                              <a:gd name="T38" fmla="*/ 32004 w 51816"/>
                              <a:gd name="T39" fmla="*/ 4572 h 70104"/>
                              <a:gd name="T40" fmla="*/ 32004 w 51816"/>
                              <a:gd name="T41" fmla="*/ 6096 h 70104"/>
                              <a:gd name="T42" fmla="*/ 32004 w 51816"/>
                              <a:gd name="T43" fmla="*/ 6096 h 70104"/>
                              <a:gd name="T44" fmla="*/ 32004 w 51816"/>
                              <a:gd name="T45" fmla="*/ 6096 h 70104"/>
                              <a:gd name="T46" fmla="*/ 32004 w 51816"/>
                              <a:gd name="T47" fmla="*/ 6096 h 70104"/>
                              <a:gd name="T48" fmla="*/ 32004 w 51816"/>
                              <a:gd name="T49" fmla="*/ 7620 h 70104"/>
                              <a:gd name="T50" fmla="*/ 32004 w 51816"/>
                              <a:gd name="T51" fmla="*/ 9144 h 70104"/>
                              <a:gd name="T52" fmla="*/ 30480 w 51816"/>
                              <a:gd name="T53" fmla="*/ 9144 h 70104"/>
                              <a:gd name="T54" fmla="*/ 30480 w 51816"/>
                              <a:gd name="T55" fmla="*/ 7620 h 70104"/>
                              <a:gd name="T56" fmla="*/ 28956 w 51816"/>
                              <a:gd name="T57" fmla="*/ 7620 h 70104"/>
                              <a:gd name="T58" fmla="*/ 27432 w 51816"/>
                              <a:gd name="T59" fmla="*/ 7620 h 70104"/>
                              <a:gd name="T60" fmla="*/ 25908 w 51816"/>
                              <a:gd name="T61" fmla="*/ 7620 h 70104"/>
                              <a:gd name="T62" fmla="*/ 24384 w 51816"/>
                              <a:gd name="T63" fmla="*/ 7620 h 70104"/>
                              <a:gd name="T64" fmla="*/ 22860 w 51816"/>
                              <a:gd name="T65" fmla="*/ 7620 h 70104"/>
                              <a:gd name="T66" fmla="*/ 21336 w 51816"/>
                              <a:gd name="T67" fmla="*/ 7620 h 70104"/>
                              <a:gd name="T68" fmla="*/ 19812 w 51816"/>
                              <a:gd name="T69" fmla="*/ 7620 h 70104"/>
                              <a:gd name="T70" fmla="*/ 18288 w 51816"/>
                              <a:gd name="T71" fmla="*/ 7620 h 70104"/>
                              <a:gd name="T72" fmla="*/ 16764 w 51816"/>
                              <a:gd name="T73" fmla="*/ 9144 h 70104"/>
                              <a:gd name="T74" fmla="*/ 15240 w 51816"/>
                              <a:gd name="T75" fmla="*/ 9144 h 70104"/>
                              <a:gd name="T76" fmla="*/ 13716 w 51816"/>
                              <a:gd name="T77" fmla="*/ 10668 h 70104"/>
                              <a:gd name="T78" fmla="*/ 12192 w 51816"/>
                              <a:gd name="T79" fmla="*/ 12192 h 70104"/>
                              <a:gd name="T80" fmla="*/ 10668 w 51816"/>
                              <a:gd name="T81" fmla="*/ 12192 h 70104"/>
                              <a:gd name="T82" fmla="*/ 10668 w 51816"/>
                              <a:gd name="T83" fmla="*/ 13716 h 70104"/>
                              <a:gd name="T84" fmla="*/ 9144 w 51816"/>
                              <a:gd name="T85" fmla="*/ 15240 h 70104"/>
                              <a:gd name="T86" fmla="*/ 9144 w 51816"/>
                              <a:gd name="T87" fmla="*/ 15240 h 70104"/>
                              <a:gd name="T88" fmla="*/ 9144 w 51816"/>
                              <a:gd name="T89" fmla="*/ 16764 h 70104"/>
                              <a:gd name="T90" fmla="*/ 9144 w 51816"/>
                              <a:gd name="T91" fmla="*/ 18288 h 70104"/>
                              <a:gd name="T92" fmla="*/ 9144 w 51816"/>
                              <a:gd name="T93" fmla="*/ 19812 h 70104"/>
                              <a:gd name="T94" fmla="*/ 9144 w 51816"/>
                              <a:gd name="T95" fmla="*/ 21336 h 70104"/>
                              <a:gd name="T96" fmla="*/ 9144 w 51816"/>
                              <a:gd name="T97" fmla="*/ 21336 h 70104"/>
                              <a:gd name="T98" fmla="*/ 10668 w 51816"/>
                              <a:gd name="T99" fmla="*/ 22860 h 70104"/>
                              <a:gd name="T100" fmla="*/ 10668 w 51816"/>
                              <a:gd name="T101" fmla="*/ 24384 h 70104"/>
                              <a:gd name="T102" fmla="*/ 12192 w 51816"/>
                              <a:gd name="T103" fmla="*/ 25908 h 70104"/>
                              <a:gd name="T104" fmla="*/ 13716 w 51816"/>
                              <a:gd name="T105" fmla="*/ 27432 h 70104"/>
                              <a:gd name="T106" fmla="*/ 15240 w 51816"/>
                              <a:gd name="T107" fmla="*/ 27432 h 70104"/>
                              <a:gd name="T108" fmla="*/ 16764 w 51816"/>
                              <a:gd name="T109" fmla="*/ 27432 h 70104"/>
                              <a:gd name="T110" fmla="*/ 18288 w 51816"/>
                              <a:gd name="T111" fmla="*/ 28956 h 70104"/>
                              <a:gd name="T112" fmla="*/ 19812 w 51816"/>
                              <a:gd name="T113" fmla="*/ 28956 h 70104"/>
                              <a:gd name="T114" fmla="*/ 22860 w 51816"/>
                              <a:gd name="T115" fmla="*/ 28956 h 70104"/>
                              <a:gd name="T116" fmla="*/ 24384 w 51816"/>
                              <a:gd name="T117" fmla="*/ 28956 h 70104"/>
                              <a:gd name="T118" fmla="*/ 25908 w 51816"/>
                              <a:gd name="T119" fmla="*/ 28956 h 70104"/>
                              <a:gd name="T120" fmla="*/ 28956 w 51816"/>
                              <a:gd name="T121" fmla="*/ 28956 h 70104"/>
                              <a:gd name="T122" fmla="*/ 30480 w 51816"/>
                              <a:gd name="T123" fmla="*/ 28956 h 70104"/>
                              <a:gd name="T124" fmla="*/ 33528 w 51816"/>
                              <a:gd name="T125" fmla="*/ 30480 h 70104"/>
                              <a:gd name="T126" fmla="*/ 35052 w 51816"/>
                              <a:gd name="T127" fmla="*/ 30480 h 70104"/>
                              <a:gd name="T128" fmla="*/ 0 w 51816"/>
                              <a:gd name="T129" fmla="*/ 0 h 70104"/>
                              <a:gd name="T130" fmla="*/ 51816 w 51816"/>
                              <a:gd name="T131" fmla="*/ 70104 h 701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  <a:cxn ang="0">
                                <a:pos x="T126" y="T127"/>
                              </a:cxn>
                            </a:cxnLst>
                            <a:rect l="T128" t="T129" r="T130" b="T131"/>
                            <a:pathLst>
                              <a:path w="51816" h="70104">
                                <a:moveTo>
                                  <a:pt x="18288" y="0"/>
                                </a:move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ubicBezTo>
                                  <a:pt x="24384" y="0"/>
                                  <a:pt x="25908" y="0"/>
                                  <a:pt x="25908" y="0"/>
                                </a:cubicBezTo>
                                <a:cubicBezTo>
                                  <a:pt x="27432" y="0"/>
                                  <a:pt x="28956" y="0"/>
                                  <a:pt x="28956" y="0"/>
                                </a:cubicBezTo>
                                <a:cubicBezTo>
                                  <a:pt x="28956" y="1524"/>
                                  <a:pt x="30480" y="1524"/>
                                  <a:pt x="30480" y="1524"/>
                                </a:cubicBezTo>
                                <a:cubicBezTo>
                                  <a:pt x="30480" y="1524"/>
                                  <a:pt x="30480" y="3048"/>
                                  <a:pt x="30480" y="3048"/>
                                </a:cubicBezTo>
                                <a:cubicBezTo>
                                  <a:pt x="30480" y="3048"/>
                                  <a:pt x="32004" y="3048"/>
                                  <a:pt x="32004" y="4572"/>
                                </a:cubicBezTo>
                                <a:cubicBezTo>
                                  <a:pt x="32004" y="4572"/>
                                  <a:pt x="32004" y="6096"/>
                                  <a:pt x="32004" y="6096"/>
                                </a:cubicBezTo>
                                <a:cubicBezTo>
                                  <a:pt x="32004" y="6096"/>
                                  <a:pt x="32004" y="6096"/>
                                  <a:pt x="32004" y="7620"/>
                                </a:cubicBezTo>
                                <a:cubicBezTo>
                                  <a:pt x="32004" y="9144"/>
                                  <a:pt x="30480" y="9144"/>
                                  <a:pt x="30480" y="7620"/>
                                </a:cubicBezTo>
                                <a:cubicBezTo>
                                  <a:pt x="28956" y="7620"/>
                                  <a:pt x="27432" y="7620"/>
                                  <a:pt x="25908" y="7620"/>
                                </a:cubicBezTo>
                                <a:cubicBezTo>
                                  <a:pt x="24384" y="7620"/>
                                  <a:pt x="22860" y="7620"/>
                                  <a:pt x="21336" y="7620"/>
                                </a:cubicBezTo>
                                <a:cubicBezTo>
                                  <a:pt x="19812" y="7620"/>
                                  <a:pt x="18288" y="7620"/>
                                  <a:pt x="16764" y="9144"/>
                                </a:cubicBezTo>
                                <a:cubicBezTo>
                                  <a:pt x="15240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2192"/>
                                  <a:pt x="10668" y="13716"/>
                                  <a:pt x="9144" y="15240"/>
                                </a:cubicBezTo>
                                <a:cubicBezTo>
                                  <a:pt x="9144" y="15240"/>
                                  <a:pt x="9144" y="16764"/>
                                  <a:pt x="9144" y="18288"/>
                                </a:cubicBezTo>
                                <a:cubicBezTo>
                                  <a:pt x="9144" y="19812"/>
                                  <a:pt x="9144" y="21336"/>
                                  <a:pt x="9144" y="21336"/>
                                </a:cubicBezTo>
                                <a:cubicBezTo>
                                  <a:pt x="10668" y="22860"/>
                                  <a:pt x="10668" y="24384"/>
                                  <a:pt x="12192" y="25908"/>
                                </a:cubicBezTo>
                                <a:cubicBezTo>
                                  <a:pt x="13716" y="27432"/>
                                  <a:pt x="15240" y="27432"/>
                                  <a:pt x="16764" y="27432"/>
                                </a:cubicBezTo>
                                <a:cubicBezTo>
                                  <a:pt x="18288" y="28956"/>
                                  <a:pt x="19812" y="28956"/>
                                  <a:pt x="22860" y="28956"/>
                                </a:cubicBezTo>
                                <a:cubicBezTo>
                                  <a:pt x="24384" y="28956"/>
                                  <a:pt x="25908" y="28956"/>
                                  <a:pt x="28956" y="28956"/>
                                </a:cubicBezTo>
                                <a:cubicBezTo>
                                  <a:pt x="30480" y="28956"/>
                                  <a:pt x="33528" y="30480"/>
                                  <a:pt x="35052" y="30480"/>
                                </a:cubicBezTo>
                                <a:cubicBezTo>
                                  <a:pt x="36576" y="30480"/>
                                  <a:pt x="39624" y="30480"/>
                                  <a:pt x="41148" y="32004"/>
                                </a:cubicBezTo>
                                <a:cubicBezTo>
                                  <a:pt x="42672" y="33528"/>
                                  <a:pt x="44196" y="33528"/>
                                  <a:pt x="45720" y="35052"/>
                                </a:cubicBezTo>
                                <a:cubicBezTo>
                                  <a:pt x="47244" y="36576"/>
                                  <a:pt x="48768" y="39624"/>
                                  <a:pt x="50292" y="41148"/>
                                </a:cubicBezTo>
                                <a:cubicBezTo>
                                  <a:pt x="50292" y="44196"/>
                                  <a:pt x="51816" y="47244"/>
                                  <a:pt x="51816" y="50292"/>
                                </a:cubicBezTo>
                                <a:cubicBezTo>
                                  <a:pt x="51816" y="53340"/>
                                  <a:pt x="50292" y="54864"/>
                                  <a:pt x="48768" y="57912"/>
                                </a:cubicBezTo>
                                <a:cubicBezTo>
                                  <a:pt x="47244" y="59436"/>
                                  <a:pt x="45720" y="62484"/>
                                  <a:pt x="44196" y="64008"/>
                                </a:cubicBezTo>
                                <a:cubicBezTo>
                                  <a:pt x="41148" y="65532"/>
                                  <a:pt x="38100" y="67056"/>
                                  <a:pt x="35052" y="68580"/>
                                </a:cubicBezTo>
                                <a:cubicBezTo>
                                  <a:pt x="33528" y="68580"/>
                                  <a:pt x="32004" y="70104"/>
                                  <a:pt x="28956" y="70104"/>
                                </a:cubicBezTo>
                                <a:cubicBezTo>
                                  <a:pt x="27432" y="70104"/>
                                  <a:pt x="25908" y="70104"/>
                                  <a:pt x="24384" y="70104"/>
                                </a:cubicBezTo>
                                <a:cubicBezTo>
                                  <a:pt x="22860" y="70104"/>
                                  <a:pt x="21336" y="70104"/>
                                  <a:pt x="19812" y="70104"/>
                                </a:cubicBezTo>
                                <a:cubicBezTo>
                                  <a:pt x="18288" y="70104"/>
                                  <a:pt x="18288" y="70104"/>
                                  <a:pt x="16764" y="70104"/>
                                </a:cubicBezTo>
                                <a:cubicBezTo>
                                  <a:pt x="16764" y="70104"/>
                                  <a:pt x="16764" y="68580"/>
                                  <a:pt x="15240" y="68580"/>
                                </a:cubicBezTo>
                                <a:cubicBezTo>
                                  <a:pt x="15240" y="68580"/>
                                  <a:pt x="15240" y="67056"/>
                                  <a:pt x="15240" y="67056"/>
                                </a:cubicBezTo>
                                <a:cubicBezTo>
                                  <a:pt x="13716" y="65532"/>
                                  <a:pt x="13716" y="65532"/>
                                  <a:pt x="13716" y="64008"/>
                                </a:cubicBezTo>
                                <a:cubicBezTo>
                                  <a:pt x="13716" y="64008"/>
                                  <a:pt x="13716" y="64008"/>
                                  <a:pt x="13716" y="62484"/>
                                </a:cubicBezTo>
                                <a:cubicBezTo>
                                  <a:pt x="13716" y="62484"/>
                                  <a:pt x="15240" y="62484"/>
                                  <a:pt x="15240" y="62484"/>
                                </a:cubicBezTo>
                                <a:cubicBezTo>
                                  <a:pt x="15240" y="62484"/>
                                  <a:pt x="15240" y="62484"/>
                                  <a:pt x="16764" y="62484"/>
                                </a:cubicBezTo>
                                <a:cubicBezTo>
                                  <a:pt x="18288" y="62484"/>
                                  <a:pt x="19812" y="62484"/>
                                  <a:pt x="21336" y="62484"/>
                                </a:cubicBezTo>
                                <a:cubicBezTo>
                                  <a:pt x="22860" y="62484"/>
                                  <a:pt x="24384" y="62484"/>
                                  <a:pt x="25908" y="62484"/>
                                </a:cubicBezTo>
                                <a:cubicBezTo>
                                  <a:pt x="28956" y="62484"/>
                                  <a:pt x="30480" y="62484"/>
                                  <a:pt x="33528" y="60960"/>
                                </a:cubicBezTo>
                                <a:cubicBezTo>
                                  <a:pt x="35052" y="60960"/>
                                  <a:pt x="36576" y="59436"/>
                                  <a:pt x="38100" y="57912"/>
                                </a:cubicBezTo>
                                <a:cubicBezTo>
                                  <a:pt x="39624" y="57912"/>
                                  <a:pt x="39624" y="56388"/>
                                  <a:pt x="41148" y="54864"/>
                                </a:cubicBezTo>
                                <a:cubicBezTo>
                                  <a:pt x="41148" y="53340"/>
                                  <a:pt x="42672" y="51816"/>
                                  <a:pt x="42672" y="50292"/>
                                </a:cubicBezTo>
                                <a:cubicBezTo>
                                  <a:pt x="42672" y="48768"/>
                                  <a:pt x="42672" y="47244"/>
                                  <a:pt x="41148" y="45720"/>
                                </a:cubicBezTo>
                                <a:cubicBezTo>
                                  <a:pt x="41148" y="44196"/>
                                  <a:pt x="39624" y="42672"/>
                                  <a:pt x="38100" y="41148"/>
                                </a:cubicBezTo>
                                <a:cubicBezTo>
                                  <a:pt x="36576" y="41148"/>
                                  <a:pt x="35052" y="39624"/>
                                  <a:pt x="33528" y="39624"/>
                                </a:cubicBezTo>
                                <a:cubicBezTo>
                                  <a:pt x="32004" y="39624"/>
                                  <a:pt x="30480" y="38100"/>
                                  <a:pt x="28956" y="38100"/>
                                </a:cubicBezTo>
                                <a:cubicBezTo>
                                  <a:pt x="25908" y="38100"/>
                                  <a:pt x="24384" y="38100"/>
                                  <a:pt x="22860" y="38100"/>
                                </a:cubicBezTo>
                                <a:cubicBezTo>
                                  <a:pt x="19812" y="38100"/>
                                  <a:pt x="18288" y="38100"/>
                                  <a:pt x="15240" y="38100"/>
                                </a:cubicBezTo>
                                <a:cubicBezTo>
                                  <a:pt x="13716" y="36576"/>
                                  <a:pt x="12192" y="36576"/>
                                  <a:pt x="10668" y="35052"/>
                                </a:cubicBezTo>
                                <a:cubicBezTo>
                                  <a:pt x="7620" y="35052"/>
                                  <a:pt x="6096" y="33528"/>
                                  <a:pt x="4572" y="32004"/>
                                </a:cubicBezTo>
                                <a:cubicBezTo>
                                  <a:pt x="3048" y="30480"/>
                                  <a:pt x="1524" y="28956"/>
                                  <a:pt x="1524" y="25908"/>
                                </a:cubicBezTo>
                                <a:cubicBezTo>
                                  <a:pt x="0" y="22860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0" y="13716"/>
                                  <a:pt x="1524" y="12192"/>
                                </a:cubicBezTo>
                                <a:cubicBezTo>
                                  <a:pt x="3048" y="9144"/>
                                  <a:pt x="4572" y="7620"/>
                                  <a:pt x="6096" y="6096"/>
                                </a:cubicBezTo>
                                <a:cubicBezTo>
                                  <a:pt x="9144" y="4572"/>
                                  <a:pt x="10668" y="3048"/>
                                  <a:pt x="13716" y="1524"/>
                                </a:cubicBezTo>
                                <a:cubicBezTo>
                                  <a:pt x="15240" y="1524"/>
                                  <a:pt x="16764" y="1524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8107983" name="Shape 218"/>
                        <wps:cNvSpPr>
                          <a:spLocks/>
                        </wps:cNvSpPr>
                        <wps:spPr bwMode="auto">
                          <a:xfrm>
                            <a:off x="33848" y="18356"/>
                            <a:ext cx="205" cy="517"/>
                          </a:xfrm>
                          <a:custGeom>
                            <a:avLst/>
                            <a:gdLst>
                              <a:gd name="T0" fmla="*/ 20574 w 20574"/>
                              <a:gd name="T1" fmla="*/ 0 h 51664"/>
                              <a:gd name="T2" fmla="*/ 20574 w 20574"/>
                              <a:gd name="T3" fmla="*/ 8382 h 51664"/>
                              <a:gd name="T4" fmla="*/ 16764 w 20574"/>
                              <a:gd name="T5" fmla="*/ 8382 h 51664"/>
                              <a:gd name="T6" fmla="*/ 10668 w 20574"/>
                              <a:gd name="T7" fmla="*/ 11430 h 51664"/>
                              <a:gd name="T8" fmla="*/ 9144 w 20574"/>
                              <a:gd name="T9" fmla="*/ 16002 h 51664"/>
                              <a:gd name="T10" fmla="*/ 7620 w 20574"/>
                              <a:gd name="T11" fmla="*/ 20574 h 51664"/>
                              <a:gd name="T12" fmla="*/ 9144 w 20574"/>
                              <a:gd name="T13" fmla="*/ 26670 h 51664"/>
                              <a:gd name="T14" fmla="*/ 20574 w 20574"/>
                              <a:gd name="T15" fmla="*/ 22384 h 51664"/>
                              <a:gd name="T16" fmla="*/ 20574 w 20574"/>
                              <a:gd name="T17" fmla="*/ 28595 h 51664"/>
                              <a:gd name="T18" fmla="*/ 10668 w 20574"/>
                              <a:gd name="T19" fmla="*/ 32766 h 51664"/>
                              <a:gd name="T20" fmla="*/ 13716 w 20574"/>
                              <a:gd name="T21" fmla="*/ 38862 h 51664"/>
                              <a:gd name="T22" fmla="*/ 18288 w 20574"/>
                              <a:gd name="T23" fmla="*/ 43434 h 51664"/>
                              <a:gd name="T24" fmla="*/ 20574 w 20574"/>
                              <a:gd name="T25" fmla="*/ 44005 h 51664"/>
                              <a:gd name="T26" fmla="*/ 20574 w 20574"/>
                              <a:gd name="T27" fmla="*/ 51664 h 51664"/>
                              <a:gd name="T28" fmla="*/ 15240 w 20574"/>
                              <a:gd name="T29" fmla="*/ 49530 h 51664"/>
                              <a:gd name="T30" fmla="*/ 7620 w 20574"/>
                              <a:gd name="T31" fmla="*/ 43434 h 51664"/>
                              <a:gd name="T32" fmla="*/ 1524 w 20574"/>
                              <a:gd name="T33" fmla="*/ 34290 h 51664"/>
                              <a:gd name="T34" fmla="*/ 0 w 20574"/>
                              <a:gd name="T35" fmla="*/ 23622 h 51664"/>
                              <a:gd name="T36" fmla="*/ 1524 w 20574"/>
                              <a:gd name="T37" fmla="*/ 14478 h 51664"/>
                              <a:gd name="T38" fmla="*/ 6096 w 20574"/>
                              <a:gd name="T39" fmla="*/ 6858 h 51664"/>
                              <a:gd name="T40" fmla="*/ 13716 w 20574"/>
                              <a:gd name="T41" fmla="*/ 2286 h 51664"/>
                              <a:gd name="T42" fmla="*/ 20574 w 20574"/>
                              <a:gd name="T43" fmla="*/ 0 h 51664"/>
                              <a:gd name="T44" fmla="*/ 0 w 20574"/>
                              <a:gd name="T45" fmla="*/ 0 h 51664"/>
                              <a:gd name="T46" fmla="*/ 20574 w 20574"/>
                              <a:gd name="T47" fmla="*/ 51664 h 516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T44" t="T45" r="T46" b="T47"/>
                            <a:pathLst>
                              <a:path w="20574" h="51664">
                                <a:moveTo>
                                  <a:pt x="20574" y="0"/>
                                </a:moveTo>
                                <a:lnTo>
                                  <a:pt x="20574" y="8382"/>
                                </a:lnTo>
                                <a:lnTo>
                                  <a:pt x="16764" y="8382"/>
                                </a:lnTo>
                                <a:cubicBezTo>
                                  <a:pt x="13716" y="8382"/>
                                  <a:pt x="12192" y="9906"/>
                                  <a:pt x="10668" y="11430"/>
                                </a:cubicBezTo>
                                <a:cubicBezTo>
                                  <a:pt x="10668" y="12954"/>
                                  <a:pt x="9144" y="14478"/>
                                  <a:pt x="9144" y="16002"/>
                                </a:cubicBezTo>
                                <a:cubicBezTo>
                                  <a:pt x="7620" y="17526"/>
                                  <a:pt x="7620" y="19050"/>
                                  <a:pt x="7620" y="20574"/>
                                </a:cubicBezTo>
                                <a:cubicBezTo>
                                  <a:pt x="7620" y="22098"/>
                                  <a:pt x="7620" y="25146"/>
                                  <a:pt x="9144" y="26670"/>
                                </a:cubicBezTo>
                                <a:lnTo>
                                  <a:pt x="20574" y="22384"/>
                                </a:lnTo>
                                <a:lnTo>
                                  <a:pt x="20574" y="28595"/>
                                </a:lnTo>
                                <a:lnTo>
                                  <a:pt x="10668" y="32766"/>
                                </a:lnTo>
                                <a:cubicBezTo>
                                  <a:pt x="12192" y="34290"/>
                                  <a:pt x="13716" y="37338"/>
                                  <a:pt x="13716" y="38862"/>
                                </a:cubicBezTo>
                                <a:cubicBezTo>
                                  <a:pt x="15240" y="40386"/>
                                  <a:pt x="16764" y="41910"/>
                                  <a:pt x="18288" y="43434"/>
                                </a:cubicBezTo>
                                <a:lnTo>
                                  <a:pt x="20574" y="44005"/>
                                </a:lnTo>
                                <a:lnTo>
                                  <a:pt x="20574" y="51664"/>
                                </a:lnTo>
                                <a:lnTo>
                                  <a:pt x="15240" y="49530"/>
                                </a:lnTo>
                                <a:cubicBezTo>
                                  <a:pt x="12192" y="48006"/>
                                  <a:pt x="9144" y="46482"/>
                                  <a:pt x="7620" y="43434"/>
                                </a:cubicBezTo>
                                <a:cubicBezTo>
                                  <a:pt x="6096" y="41910"/>
                                  <a:pt x="3048" y="38862"/>
                                  <a:pt x="1524" y="34290"/>
                                </a:cubicBezTo>
                                <a:cubicBezTo>
                                  <a:pt x="0" y="29718"/>
                                  <a:pt x="0" y="26670"/>
                                  <a:pt x="0" y="23622"/>
                                </a:cubicBezTo>
                                <a:cubicBezTo>
                                  <a:pt x="0" y="20574"/>
                                  <a:pt x="0" y="17526"/>
                                  <a:pt x="1524" y="14478"/>
                                </a:cubicBezTo>
                                <a:cubicBezTo>
                                  <a:pt x="1524" y="11430"/>
                                  <a:pt x="3048" y="8382"/>
                                  <a:pt x="6096" y="6858"/>
                                </a:cubicBezTo>
                                <a:cubicBezTo>
                                  <a:pt x="7620" y="3810"/>
                                  <a:pt x="10668" y="2286"/>
                                  <a:pt x="13716" y="2286"/>
                                </a:cubicBez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0021486" name="Shape 219"/>
                        <wps:cNvSpPr>
                          <a:spLocks/>
                        </wps:cNvSpPr>
                        <wps:spPr bwMode="auto">
                          <a:xfrm>
                            <a:off x="34053" y="18699"/>
                            <a:ext cx="282" cy="183"/>
                          </a:xfrm>
                          <a:custGeom>
                            <a:avLst/>
                            <a:gdLst>
                              <a:gd name="T0" fmla="*/ 23622 w 28194"/>
                              <a:gd name="T1" fmla="*/ 0 h 18288"/>
                              <a:gd name="T2" fmla="*/ 25146 w 28194"/>
                              <a:gd name="T3" fmla="*/ 0 h 18288"/>
                              <a:gd name="T4" fmla="*/ 26670 w 28194"/>
                              <a:gd name="T5" fmla="*/ 1524 h 18288"/>
                              <a:gd name="T6" fmla="*/ 26670 w 28194"/>
                              <a:gd name="T7" fmla="*/ 3048 h 18288"/>
                              <a:gd name="T8" fmla="*/ 26670 w 28194"/>
                              <a:gd name="T9" fmla="*/ 4572 h 18288"/>
                              <a:gd name="T10" fmla="*/ 28194 w 28194"/>
                              <a:gd name="T11" fmla="*/ 4572 h 18288"/>
                              <a:gd name="T12" fmla="*/ 26670 w 28194"/>
                              <a:gd name="T13" fmla="*/ 6096 h 18288"/>
                              <a:gd name="T14" fmla="*/ 26670 w 28194"/>
                              <a:gd name="T15" fmla="*/ 7620 h 18288"/>
                              <a:gd name="T16" fmla="*/ 23622 w 28194"/>
                              <a:gd name="T17" fmla="*/ 9144 h 18288"/>
                              <a:gd name="T18" fmla="*/ 19050 w 28194"/>
                              <a:gd name="T19" fmla="*/ 12192 h 18288"/>
                              <a:gd name="T20" fmla="*/ 12954 w 28194"/>
                              <a:gd name="T21" fmla="*/ 15240 h 18288"/>
                              <a:gd name="T22" fmla="*/ 2286 w 28194"/>
                              <a:gd name="T23" fmla="*/ 18288 h 18288"/>
                              <a:gd name="T24" fmla="*/ 0 w 28194"/>
                              <a:gd name="T25" fmla="*/ 17374 h 18288"/>
                              <a:gd name="T26" fmla="*/ 0 w 28194"/>
                              <a:gd name="T27" fmla="*/ 9715 h 18288"/>
                              <a:gd name="T28" fmla="*/ 3810 w 28194"/>
                              <a:gd name="T29" fmla="*/ 10668 h 18288"/>
                              <a:gd name="T30" fmla="*/ 11430 w 28194"/>
                              <a:gd name="T31" fmla="*/ 9144 h 18288"/>
                              <a:gd name="T32" fmla="*/ 16002 w 28194"/>
                              <a:gd name="T33" fmla="*/ 6096 h 18288"/>
                              <a:gd name="T34" fmla="*/ 20574 w 28194"/>
                              <a:gd name="T35" fmla="*/ 3048 h 18288"/>
                              <a:gd name="T36" fmla="*/ 22098 w 28194"/>
                              <a:gd name="T37" fmla="*/ 1524 h 18288"/>
                              <a:gd name="T38" fmla="*/ 23622 w 28194"/>
                              <a:gd name="T39" fmla="*/ 0 h 18288"/>
                              <a:gd name="T40" fmla="*/ 0 w 28194"/>
                              <a:gd name="T41" fmla="*/ 0 h 18288"/>
                              <a:gd name="T42" fmla="*/ 28194 w 28194"/>
                              <a:gd name="T43" fmla="*/ 18288 h 182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T40" t="T41" r="T42" b="T43"/>
                            <a:pathLst>
                              <a:path w="28194" h="18288">
                                <a:moveTo>
                                  <a:pt x="23622" y="0"/>
                                </a:moveTo>
                                <a:cubicBezTo>
                                  <a:pt x="25146" y="0"/>
                                  <a:pt x="25146" y="0"/>
                                  <a:pt x="25146" y="0"/>
                                </a:cubicBezTo>
                                <a:cubicBezTo>
                                  <a:pt x="25146" y="0"/>
                                  <a:pt x="26670" y="0"/>
                                  <a:pt x="26670" y="1524"/>
                                </a:cubicBezTo>
                                <a:cubicBezTo>
                                  <a:pt x="26670" y="1524"/>
                                  <a:pt x="26670" y="1524"/>
                                  <a:pt x="26670" y="3048"/>
                                </a:cubicBezTo>
                                <a:cubicBezTo>
                                  <a:pt x="26670" y="4572"/>
                                  <a:pt x="26670" y="4572"/>
                                  <a:pt x="26670" y="4572"/>
                                </a:cubicBezTo>
                                <a:cubicBezTo>
                                  <a:pt x="28194" y="4572"/>
                                  <a:pt x="28194" y="4572"/>
                                  <a:pt x="28194" y="4572"/>
                                </a:cubicBezTo>
                                <a:cubicBezTo>
                                  <a:pt x="26670" y="6096"/>
                                  <a:pt x="26670" y="6096"/>
                                  <a:pt x="26670" y="6096"/>
                                </a:cubicBezTo>
                                <a:cubicBezTo>
                                  <a:pt x="26670" y="6096"/>
                                  <a:pt x="26670" y="6096"/>
                                  <a:pt x="26670" y="7620"/>
                                </a:cubicBezTo>
                                <a:cubicBezTo>
                                  <a:pt x="25146" y="7620"/>
                                  <a:pt x="23622" y="9144"/>
                                  <a:pt x="23622" y="9144"/>
                                </a:cubicBezTo>
                                <a:cubicBezTo>
                                  <a:pt x="22098" y="10668"/>
                                  <a:pt x="20574" y="12192"/>
                                  <a:pt x="19050" y="12192"/>
                                </a:cubicBezTo>
                                <a:cubicBezTo>
                                  <a:pt x="16002" y="13716"/>
                                  <a:pt x="14478" y="15240"/>
                                  <a:pt x="12954" y="15240"/>
                                </a:cubicBezTo>
                                <a:cubicBezTo>
                                  <a:pt x="8382" y="16764"/>
                                  <a:pt x="5334" y="18288"/>
                                  <a:pt x="2286" y="18288"/>
                                </a:cubicBezTo>
                                <a:lnTo>
                                  <a:pt x="0" y="17374"/>
                                </a:lnTo>
                                <a:lnTo>
                                  <a:pt x="0" y="9715"/>
                                </a:lnTo>
                                <a:lnTo>
                                  <a:pt x="3810" y="10668"/>
                                </a:lnTo>
                                <a:cubicBezTo>
                                  <a:pt x="5334" y="10668"/>
                                  <a:pt x="8382" y="9144"/>
                                  <a:pt x="11430" y="9144"/>
                                </a:cubicBezTo>
                                <a:cubicBezTo>
                                  <a:pt x="12954" y="7620"/>
                                  <a:pt x="14478" y="7620"/>
                                  <a:pt x="16002" y="6096"/>
                                </a:cubicBezTo>
                                <a:cubicBezTo>
                                  <a:pt x="17526" y="4572"/>
                                  <a:pt x="19050" y="4572"/>
                                  <a:pt x="20574" y="3048"/>
                                </a:cubicBezTo>
                                <a:cubicBezTo>
                                  <a:pt x="20574" y="3048"/>
                                  <a:pt x="22098" y="1524"/>
                                  <a:pt x="22098" y="1524"/>
                                </a:cubicBezTo>
                                <a:cubicBezTo>
                                  <a:pt x="23622" y="0"/>
                                  <a:pt x="23622" y="0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091684" name="Shape 220"/>
                        <wps:cNvSpPr>
                          <a:spLocks/>
                        </wps:cNvSpPr>
                        <wps:spPr bwMode="auto">
                          <a:xfrm>
                            <a:off x="34053" y="18348"/>
                            <a:ext cx="221" cy="294"/>
                          </a:xfrm>
                          <a:custGeom>
                            <a:avLst/>
                            <a:gdLst>
                              <a:gd name="T0" fmla="*/ 2286 w 22098"/>
                              <a:gd name="T1" fmla="*/ 0 h 29357"/>
                              <a:gd name="T2" fmla="*/ 9906 w 22098"/>
                              <a:gd name="T3" fmla="*/ 3048 h 29357"/>
                              <a:gd name="T4" fmla="*/ 16002 w 22098"/>
                              <a:gd name="T5" fmla="*/ 7620 h 29357"/>
                              <a:gd name="T6" fmla="*/ 20574 w 22098"/>
                              <a:gd name="T7" fmla="*/ 15240 h 29357"/>
                              <a:gd name="T8" fmla="*/ 22098 w 22098"/>
                              <a:gd name="T9" fmla="*/ 16764 h 29357"/>
                              <a:gd name="T10" fmla="*/ 22098 w 22098"/>
                              <a:gd name="T11" fmla="*/ 19812 h 29357"/>
                              <a:gd name="T12" fmla="*/ 19050 w 22098"/>
                              <a:gd name="T13" fmla="*/ 21336 h 29357"/>
                              <a:gd name="T14" fmla="*/ 0 w 22098"/>
                              <a:gd name="T15" fmla="*/ 29357 h 29357"/>
                              <a:gd name="T16" fmla="*/ 0 w 22098"/>
                              <a:gd name="T17" fmla="*/ 23146 h 29357"/>
                              <a:gd name="T18" fmla="*/ 12954 w 22098"/>
                              <a:gd name="T19" fmla="*/ 18288 h 29357"/>
                              <a:gd name="T20" fmla="*/ 5334 w 22098"/>
                              <a:gd name="T21" fmla="*/ 9144 h 29357"/>
                              <a:gd name="T22" fmla="*/ 0 w 22098"/>
                              <a:gd name="T23" fmla="*/ 9144 h 29357"/>
                              <a:gd name="T24" fmla="*/ 0 w 22098"/>
                              <a:gd name="T25" fmla="*/ 762 h 29357"/>
                              <a:gd name="T26" fmla="*/ 2286 w 22098"/>
                              <a:gd name="T27" fmla="*/ 0 h 29357"/>
                              <a:gd name="T28" fmla="*/ 0 w 22098"/>
                              <a:gd name="T29" fmla="*/ 0 h 29357"/>
                              <a:gd name="T30" fmla="*/ 22098 w 22098"/>
                              <a:gd name="T31" fmla="*/ 29357 h 29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2098" h="29357">
                                <a:moveTo>
                                  <a:pt x="2286" y="0"/>
                                </a:moveTo>
                                <a:cubicBezTo>
                                  <a:pt x="5334" y="1524"/>
                                  <a:pt x="8382" y="1524"/>
                                  <a:pt x="9906" y="3048"/>
                                </a:cubicBezTo>
                                <a:cubicBezTo>
                                  <a:pt x="12954" y="4572"/>
                                  <a:pt x="14478" y="6096"/>
                                  <a:pt x="16002" y="7620"/>
                                </a:cubicBezTo>
                                <a:cubicBezTo>
                                  <a:pt x="19050" y="10668"/>
                                  <a:pt x="19050" y="13716"/>
                                  <a:pt x="20574" y="15240"/>
                                </a:cubicBezTo>
                                <a:lnTo>
                                  <a:pt x="22098" y="16764"/>
                                </a:lnTo>
                                <a:cubicBezTo>
                                  <a:pt x="22098" y="18288"/>
                                  <a:pt x="22098" y="19812"/>
                                  <a:pt x="22098" y="19812"/>
                                </a:cubicBezTo>
                                <a:cubicBezTo>
                                  <a:pt x="20574" y="21336"/>
                                  <a:pt x="20574" y="21336"/>
                                  <a:pt x="19050" y="21336"/>
                                </a:cubicBezTo>
                                <a:lnTo>
                                  <a:pt x="0" y="29357"/>
                                </a:lnTo>
                                <a:lnTo>
                                  <a:pt x="0" y="23146"/>
                                </a:lnTo>
                                <a:lnTo>
                                  <a:pt x="12954" y="18288"/>
                                </a:lnTo>
                                <a:cubicBezTo>
                                  <a:pt x="11430" y="13716"/>
                                  <a:pt x="8382" y="10668"/>
                                  <a:pt x="5334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762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6101" name="Shape 221"/>
                        <wps:cNvSpPr>
                          <a:spLocks/>
                        </wps:cNvSpPr>
                        <wps:spPr bwMode="auto">
                          <a:xfrm>
                            <a:off x="34564" y="18084"/>
                            <a:ext cx="213" cy="513"/>
                          </a:xfrm>
                          <a:custGeom>
                            <a:avLst/>
                            <a:gdLst>
                              <a:gd name="T0" fmla="*/ 21336 w 21336"/>
                              <a:gd name="T1" fmla="*/ 0 h 51308"/>
                              <a:gd name="T2" fmla="*/ 21336 w 21336"/>
                              <a:gd name="T3" fmla="*/ 8128 h 51308"/>
                              <a:gd name="T4" fmla="*/ 16764 w 21336"/>
                              <a:gd name="T5" fmla="*/ 8128 h 51308"/>
                              <a:gd name="T6" fmla="*/ 12192 w 21336"/>
                              <a:gd name="T7" fmla="*/ 11176 h 51308"/>
                              <a:gd name="T8" fmla="*/ 9144 w 21336"/>
                              <a:gd name="T9" fmla="*/ 15748 h 51308"/>
                              <a:gd name="T10" fmla="*/ 9144 w 21336"/>
                              <a:gd name="T11" fmla="*/ 20320 h 51308"/>
                              <a:gd name="T12" fmla="*/ 9144 w 21336"/>
                              <a:gd name="T13" fmla="*/ 26416 h 51308"/>
                              <a:gd name="T14" fmla="*/ 21336 w 21336"/>
                              <a:gd name="T15" fmla="*/ 21844 h 51308"/>
                              <a:gd name="T16" fmla="*/ 21336 w 21336"/>
                              <a:gd name="T17" fmla="*/ 28662 h 51308"/>
                              <a:gd name="T18" fmla="*/ 12192 w 21336"/>
                              <a:gd name="T19" fmla="*/ 32512 h 51308"/>
                              <a:gd name="T20" fmla="*/ 15240 w 21336"/>
                              <a:gd name="T21" fmla="*/ 38608 h 51308"/>
                              <a:gd name="T22" fmla="*/ 19812 w 21336"/>
                              <a:gd name="T23" fmla="*/ 43180 h 51308"/>
                              <a:gd name="T24" fmla="*/ 21336 w 21336"/>
                              <a:gd name="T25" fmla="*/ 43688 h 51308"/>
                              <a:gd name="T26" fmla="*/ 21336 w 21336"/>
                              <a:gd name="T27" fmla="*/ 51308 h 51308"/>
                              <a:gd name="T28" fmla="*/ 15240 w 21336"/>
                              <a:gd name="T29" fmla="*/ 49276 h 51308"/>
                              <a:gd name="T30" fmla="*/ 7620 w 21336"/>
                              <a:gd name="T31" fmla="*/ 43180 h 51308"/>
                              <a:gd name="T32" fmla="*/ 3048 w 21336"/>
                              <a:gd name="T33" fmla="*/ 34036 h 51308"/>
                              <a:gd name="T34" fmla="*/ 0 w 21336"/>
                              <a:gd name="T35" fmla="*/ 23368 h 51308"/>
                              <a:gd name="T36" fmla="*/ 1524 w 21336"/>
                              <a:gd name="T37" fmla="*/ 14224 h 51308"/>
                              <a:gd name="T38" fmla="*/ 6096 w 21336"/>
                              <a:gd name="T39" fmla="*/ 6604 h 51308"/>
                              <a:gd name="T40" fmla="*/ 15240 w 21336"/>
                              <a:gd name="T41" fmla="*/ 2032 h 51308"/>
                              <a:gd name="T42" fmla="*/ 21336 w 21336"/>
                              <a:gd name="T43" fmla="*/ 0 h 51308"/>
                              <a:gd name="T44" fmla="*/ 0 w 21336"/>
                              <a:gd name="T45" fmla="*/ 0 h 51308"/>
                              <a:gd name="T46" fmla="*/ 21336 w 21336"/>
                              <a:gd name="T47" fmla="*/ 51308 h 513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T44" t="T45" r="T46" b="T47"/>
                            <a:pathLst>
                              <a:path w="21336" h="51308">
                                <a:moveTo>
                                  <a:pt x="21336" y="0"/>
                                </a:moveTo>
                                <a:lnTo>
                                  <a:pt x="21336" y="8128"/>
                                </a:lnTo>
                                <a:lnTo>
                                  <a:pt x="16764" y="8128"/>
                                </a:lnTo>
                                <a:cubicBezTo>
                                  <a:pt x="15240" y="8128"/>
                                  <a:pt x="13716" y="9652"/>
                                  <a:pt x="12192" y="11176"/>
                                </a:cubicBezTo>
                                <a:cubicBezTo>
                                  <a:pt x="10668" y="12700"/>
                                  <a:pt x="9144" y="14224"/>
                                  <a:pt x="9144" y="15748"/>
                                </a:cubicBezTo>
                                <a:cubicBezTo>
                                  <a:pt x="9144" y="17272"/>
                                  <a:pt x="9144" y="18796"/>
                                  <a:pt x="9144" y="20320"/>
                                </a:cubicBezTo>
                                <a:cubicBezTo>
                                  <a:pt x="9144" y="21844"/>
                                  <a:pt x="9144" y="24892"/>
                                  <a:pt x="9144" y="26416"/>
                                </a:cubicBezTo>
                                <a:lnTo>
                                  <a:pt x="21336" y="21844"/>
                                </a:lnTo>
                                <a:lnTo>
                                  <a:pt x="21336" y="28662"/>
                                </a:lnTo>
                                <a:lnTo>
                                  <a:pt x="12192" y="32512"/>
                                </a:lnTo>
                                <a:cubicBezTo>
                                  <a:pt x="12192" y="34036"/>
                                  <a:pt x="13716" y="37084"/>
                                  <a:pt x="15240" y="38608"/>
                                </a:cubicBezTo>
                                <a:cubicBezTo>
                                  <a:pt x="16764" y="40132"/>
                                  <a:pt x="18288" y="41656"/>
                                  <a:pt x="19812" y="43180"/>
                                </a:cubicBezTo>
                                <a:lnTo>
                                  <a:pt x="21336" y="43688"/>
                                </a:lnTo>
                                <a:lnTo>
                                  <a:pt x="21336" y="51308"/>
                                </a:lnTo>
                                <a:lnTo>
                                  <a:pt x="15240" y="49276"/>
                                </a:lnTo>
                                <a:cubicBezTo>
                                  <a:pt x="12192" y="47752"/>
                                  <a:pt x="10668" y="46228"/>
                                  <a:pt x="7620" y="43180"/>
                                </a:cubicBezTo>
                                <a:cubicBezTo>
                                  <a:pt x="6096" y="41656"/>
                                  <a:pt x="4572" y="37084"/>
                                  <a:pt x="3048" y="34036"/>
                                </a:cubicBezTo>
                                <a:cubicBezTo>
                                  <a:pt x="1524" y="29464"/>
                                  <a:pt x="0" y="26416"/>
                                  <a:pt x="0" y="23368"/>
                                </a:cubicBezTo>
                                <a:cubicBezTo>
                                  <a:pt x="0" y="20320"/>
                                  <a:pt x="0" y="17272"/>
                                  <a:pt x="1524" y="14224"/>
                                </a:cubicBezTo>
                                <a:cubicBezTo>
                                  <a:pt x="3048" y="11176"/>
                                  <a:pt x="4572" y="8128"/>
                                  <a:pt x="6096" y="6604"/>
                                </a:cubicBezTo>
                                <a:cubicBezTo>
                                  <a:pt x="9144" y="3556"/>
                                  <a:pt x="12192" y="2032"/>
                                  <a:pt x="15240" y="2032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5231773" name="Shape 222"/>
                        <wps:cNvSpPr>
                          <a:spLocks/>
                        </wps:cNvSpPr>
                        <wps:spPr bwMode="auto">
                          <a:xfrm>
                            <a:off x="34229" y="18028"/>
                            <a:ext cx="335" cy="701"/>
                          </a:xfrm>
                          <a:custGeom>
                            <a:avLst/>
                            <a:gdLst>
                              <a:gd name="T0" fmla="*/ 3048 w 33528"/>
                              <a:gd name="T1" fmla="*/ 0 h 70104"/>
                              <a:gd name="T2" fmla="*/ 6096 w 33528"/>
                              <a:gd name="T3" fmla="*/ 0 h 70104"/>
                              <a:gd name="T4" fmla="*/ 7620 w 33528"/>
                              <a:gd name="T5" fmla="*/ 0 h 70104"/>
                              <a:gd name="T6" fmla="*/ 33528 w 33528"/>
                              <a:gd name="T7" fmla="*/ 65532 h 70104"/>
                              <a:gd name="T8" fmla="*/ 33528 w 33528"/>
                              <a:gd name="T9" fmla="*/ 67056 h 70104"/>
                              <a:gd name="T10" fmla="*/ 32004 w 33528"/>
                              <a:gd name="T11" fmla="*/ 67056 h 70104"/>
                              <a:gd name="T12" fmla="*/ 32004 w 33528"/>
                              <a:gd name="T13" fmla="*/ 68580 h 70104"/>
                              <a:gd name="T14" fmla="*/ 28956 w 33528"/>
                              <a:gd name="T15" fmla="*/ 68580 h 70104"/>
                              <a:gd name="T16" fmla="*/ 27432 w 33528"/>
                              <a:gd name="T17" fmla="*/ 70104 h 70104"/>
                              <a:gd name="T18" fmla="*/ 25908 w 33528"/>
                              <a:gd name="T19" fmla="*/ 70104 h 70104"/>
                              <a:gd name="T20" fmla="*/ 24384 w 33528"/>
                              <a:gd name="T21" fmla="*/ 68580 h 70104"/>
                              <a:gd name="T22" fmla="*/ 0 w 33528"/>
                              <a:gd name="T23" fmla="*/ 3048 h 70104"/>
                              <a:gd name="T24" fmla="*/ 0 w 33528"/>
                              <a:gd name="T25" fmla="*/ 1524 h 70104"/>
                              <a:gd name="T26" fmla="*/ 1524 w 33528"/>
                              <a:gd name="T27" fmla="*/ 1524 h 70104"/>
                              <a:gd name="T28" fmla="*/ 3048 w 33528"/>
                              <a:gd name="T29" fmla="*/ 0 h 70104"/>
                              <a:gd name="T30" fmla="*/ 0 w 33528"/>
                              <a:gd name="T31" fmla="*/ 0 h 70104"/>
                              <a:gd name="T32" fmla="*/ 33528 w 33528"/>
                              <a:gd name="T33" fmla="*/ 70104 h 701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33528" h="70104">
                                <a:moveTo>
                                  <a:pt x="3048" y="0"/>
                                </a:moveTo>
                                <a:cubicBezTo>
                                  <a:pt x="4572" y="0"/>
                                  <a:pt x="4572" y="0"/>
                                  <a:pt x="6096" y="0"/>
                                </a:cubicBezTo>
                                <a:cubicBezTo>
                                  <a:pt x="7620" y="0"/>
                                  <a:pt x="7620" y="0"/>
                                  <a:pt x="7620" y="0"/>
                                </a:cubicBezTo>
                                <a:lnTo>
                                  <a:pt x="33528" y="65532"/>
                                </a:lnTo>
                                <a:cubicBezTo>
                                  <a:pt x="33528" y="65532"/>
                                  <a:pt x="33528" y="65532"/>
                                  <a:pt x="33528" y="67056"/>
                                </a:cubicBezTo>
                                <a:cubicBezTo>
                                  <a:pt x="33528" y="67056"/>
                                  <a:pt x="33528" y="67056"/>
                                  <a:pt x="32004" y="67056"/>
                                </a:cubicBezTo>
                                <a:cubicBezTo>
                                  <a:pt x="32004" y="67056"/>
                                  <a:pt x="32004" y="67056"/>
                                  <a:pt x="32004" y="68580"/>
                                </a:cubicBezTo>
                                <a:cubicBezTo>
                                  <a:pt x="30480" y="68580"/>
                                  <a:pt x="30480" y="68580"/>
                                  <a:pt x="28956" y="68580"/>
                                </a:cubicBezTo>
                                <a:cubicBezTo>
                                  <a:pt x="28956" y="68580"/>
                                  <a:pt x="27432" y="68580"/>
                                  <a:pt x="27432" y="70104"/>
                                </a:cubicBezTo>
                                <a:cubicBezTo>
                                  <a:pt x="27432" y="70104"/>
                                  <a:pt x="25908" y="70104"/>
                                  <a:pt x="25908" y="70104"/>
                                </a:cubicBezTo>
                                <a:cubicBezTo>
                                  <a:pt x="24384" y="68580"/>
                                  <a:pt x="24384" y="68580"/>
                                  <a:pt x="24384" y="68580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3048"/>
                                  <a:pt x="0" y="1524"/>
                                  <a:pt x="0" y="1524"/>
                                </a:cubicBez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1524" y="1524"/>
                                  <a:pt x="3048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0167666" name="Shape 223"/>
                        <wps:cNvSpPr>
                          <a:spLocks/>
                        </wps:cNvSpPr>
                        <wps:spPr bwMode="auto">
                          <a:xfrm>
                            <a:off x="34777" y="18425"/>
                            <a:ext cx="275" cy="183"/>
                          </a:xfrm>
                          <a:custGeom>
                            <a:avLst/>
                            <a:gdLst>
                              <a:gd name="T0" fmla="*/ 24384 w 27432"/>
                              <a:gd name="T1" fmla="*/ 0 h 18288"/>
                              <a:gd name="T2" fmla="*/ 25908 w 27432"/>
                              <a:gd name="T3" fmla="*/ 0 h 18288"/>
                              <a:gd name="T4" fmla="*/ 25908 w 27432"/>
                              <a:gd name="T5" fmla="*/ 1524 h 18288"/>
                              <a:gd name="T6" fmla="*/ 27432 w 27432"/>
                              <a:gd name="T7" fmla="*/ 3048 h 18288"/>
                              <a:gd name="T8" fmla="*/ 27432 w 27432"/>
                              <a:gd name="T9" fmla="*/ 4572 h 18288"/>
                              <a:gd name="T10" fmla="*/ 27432 w 27432"/>
                              <a:gd name="T11" fmla="*/ 6096 h 18288"/>
                              <a:gd name="T12" fmla="*/ 25908 w 27432"/>
                              <a:gd name="T13" fmla="*/ 7620 h 18288"/>
                              <a:gd name="T14" fmla="*/ 22860 w 27432"/>
                              <a:gd name="T15" fmla="*/ 9144 h 18288"/>
                              <a:gd name="T16" fmla="*/ 18288 w 27432"/>
                              <a:gd name="T17" fmla="*/ 12192 h 18288"/>
                              <a:gd name="T18" fmla="*/ 12192 w 27432"/>
                              <a:gd name="T19" fmla="*/ 15240 h 18288"/>
                              <a:gd name="T20" fmla="*/ 3048 w 27432"/>
                              <a:gd name="T21" fmla="*/ 18288 h 18288"/>
                              <a:gd name="T22" fmla="*/ 0 w 27432"/>
                              <a:gd name="T23" fmla="*/ 17272 h 18288"/>
                              <a:gd name="T24" fmla="*/ 0 w 27432"/>
                              <a:gd name="T25" fmla="*/ 9652 h 18288"/>
                              <a:gd name="T26" fmla="*/ 3048 w 27432"/>
                              <a:gd name="T27" fmla="*/ 10668 h 18288"/>
                              <a:gd name="T28" fmla="*/ 10668 w 27432"/>
                              <a:gd name="T29" fmla="*/ 9144 h 18288"/>
                              <a:gd name="T30" fmla="*/ 16764 w 27432"/>
                              <a:gd name="T31" fmla="*/ 6096 h 18288"/>
                              <a:gd name="T32" fmla="*/ 19812 w 27432"/>
                              <a:gd name="T33" fmla="*/ 3048 h 18288"/>
                              <a:gd name="T34" fmla="*/ 22860 w 27432"/>
                              <a:gd name="T35" fmla="*/ 1524 h 18288"/>
                              <a:gd name="T36" fmla="*/ 24384 w 27432"/>
                              <a:gd name="T37" fmla="*/ 0 h 18288"/>
                              <a:gd name="T38" fmla="*/ 0 w 27432"/>
                              <a:gd name="T39" fmla="*/ 0 h 18288"/>
                              <a:gd name="T40" fmla="*/ 27432 w 27432"/>
                              <a:gd name="T41" fmla="*/ 18288 h 182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7432" h="18288">
                                <a:moveTo>
                                  <a:pt x="24384" y="0"/>
                                </a:moveTo>
                                <a:cubicBezTo>
                                  <a:pt x="25908" y="0"/>
                                  <a:pt x="25908" y="0"/>
                                  <a:pt x="25908" y="0"/>
                                </a:cubicBezTo>
                                <a:cubicBezTo>
                                  <a:pt x="25908" y="0"/>
                                  <a:pt x="25908" y="0"/>
                                  <a:pt x="25908" y="1524"/>
                                </a:cubicBezTo>
                                <a:cubicBezTo>
                                  <a:pt x="25908" y="1524"/>
                                  <a:pt x="25908" y="1524"/>
                                  <a:pt x="27432" y="3048"/>
                                </a:cubicBezTo>
                                <a:cubicBezTo>
                                  <a:pt x="27432" y="3048"/>
                                  <a:pt x="27432" y="4572"/>
                                  <a:pt x="27432" y="4572"/>
                                </a:cubicBezTo>
                                <a:cubicBezTo>
                                  <a:pt x="27432" y="6096"/>
                                  <a:pt x="27432" y="6096"/>
                                  <a:pt x="27432" y="6096"/>
                                </a:cubicBezTo>
                                <a:cubicBezTo>
                                  <a:pt x="27432" y="6096"/>
                                  <a:pt x="25908" y="6096"/>
                                  <a:pt x="25908" y="7620"/>
                                </a:cubicBezTo>
                                <a:cubicBezTo>
                                  <a:pt x="24384" y="7620"/>
                                  <a:pt x="24384" y="9144"/>
                                  <a:pt x="22860" y="9144"/>
                                </a:cubicBezTo>
                                <a:cubicBezTo>
                                  <a:pt x="21336" y="10668"/>
                                  <a:pt x="19812" y="12192"/>
                                  <a:pt x="18288" y="12192"/>
                                </a:cubicBezTo>
                                <a:cubicBezTo>
                                  <a:pt x="16764" y="13716"/>
                                  <a:pt x="15240" y="15240"/>
                                  <a:pt x="12192" y="15240"/>
                                </a:cubicBezTo>
                                <a:cubicBezTo>
                                  <a:pt x="9144" y="16764"/>
                                  <a:pt x="6096" y="16764"/>
                                  <a:pt x="3048" y="18288"/>
                                </a:cubicBezTo>
                                <a:lnTo>
                                  <a:pt x="0" y="17272"/>
                                </a:lnTo>
                                <a:lnTo>
                                  <a:pt x="0" y="9652"/>
                                </a:lnTo>
                                <a:lnTo>
                                  <a:pt x="3048" y="10668"/>
                                </a:lnTo>
                                <a:cubicBezTo>
                                  <a:pt x="6096" y="10668"/>
                                  <a:pt x="7620" y="9144"/>
                                  <a:pt x="10668" y="9144"/>
                                </a:cubicBezTo>
                                <a:cubicBezTo>
                                  <a:pt x="13716" y="7620"/>
                                  <a:pt x="15240" y="7620"/>
                                  <a:pt x="16764" y="6096"/>
                                </a:cubicBezTo>
                                <a:cubicBezTo>
                                  <a:pt x="18288" y="4572"/>
                                  <a:pt x="19812" y="4572"/>
                                  <a:pt x="19812" y="3048"/>
                                </a:cubicBezTo>
                                <a:cubicBezTo>
                                  <a:pt x="21336" y="1524"/>
                                  <a:pt x="21336" y="1524"/>
                                  <a:pt x="22860" y="1524"/>
                                </a:cubicBezTo>
                                <a:cubicBezTo>
                                  <a:pt x="22860" y="0"/>
                                  <a:pt x="2438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8249009" name="Shape 224"/>
                        <wps:cNvSpPr>
                          <a:spLocks/>
                        </wps:cNvSpPr>
                        <wps:spPr bwMode="auto">
                          <a:xfrm>
                            <a:off x="34777" y="18074"/>
                            <a:ext cx="214" cy="297"/>
                          </a:xfrm>
                          <a:custGeom>
                            <a:avLst/>
                            <a:gdLst>
                              <a:gd name="T0" fmla="*/ 3048 w 21336"/>
                              <a:gd name="T1" fmla="*/ 0 h 29678"/>
                              <a:gd name="T2" fmla="*/ 10668 w 21336"/>
                              <a:gd name="T3" fmla="*/ 3048 h 29678"/>
                              <a:gd name="T4" fmla="*/ 16764 w 21336"/>
                              <a:gd name="T5" fmla="*/ 7620 h 29678"/>
                              <a:gd name="T6" fmla="*/ 21336 w 21336"/>
                              <a:gd name="T7" fmla="*/ 15240 h 29678"/>
                              <a:gd name="T8" fmla="*/ 21336 w 21336"/>
                              <a:gd name="T9" fmla="*/ 16764 h 29678"/>
                              <a:gd name="T10" fmla="*/ 21336 w 21336"/>
                              <a:gd name="T11" fmla="*/ 19812 h 29678"/>
                              <a:gd name="T12" fmla="*/ 19812 w 21336"/>
                              <a:gd name="T13" fmla="*/ 21336 h 29678"/>
                              <a:gd name="T14" fmla="*/ 0 w 21336"/>
                              <a:gd name="T15" fmla="*/ 29678 h 29678"/>
                              <a:gd name="T16" fmla="*/ 0 w 21336"/>
                              <a:gd name="T17" fmla="*/ 22860 h 29678"/>
                              <a:gd name="T18" fmla="*/ 12192 w 21336"/>
                              <a:gd name="T19" fmla="*/ 18288 h 29678"/>
                              <a:gd name="T20" fmla="*/ 6096 w 21336"/>
                              <a:gd name="T21" fmla="*/ 9144 h 29678"/>
                              <a:gd name="T22" fmla="*/ 0 w 21336"/>
                              <a:gd name="T23" fmla="*/ 9144 h 29678"/>
                              <a:gd name="T24" fmla="*/ 0 w 21336"/>
                              <a:gd name="T25" fmla="*/ 1016 h 29678"/>
                              <a:gd name="T26" fmla="*/ 3048 w 21336"/>
                              <a:gd name="T27" fmla="*/ 0 h 29678"/>
                              <a:gd name="T28" fmla="*/ 0 w 21336"/>
                              <a:gd name="T29" fmla="*/ 0 h 29678"/>
                              <a:gd name="T30" fmla="*/ 21336 w 21336"/>
                              <a:gd name="T31" fmla="*/ 29678 h 296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1336" h="29678">
                                <a:moveTo>
                                  <a:pt x="3048" y="0"/>
                                </a:moveTo>
                                <a:cubicBezTo>
                                  <a:pt x="6096" y="1524"/>
                                  <a:pt x="7620" y="1524"/>
                                  <a:pt x="10668" y="3048"/>
                                </a:cubicBezTo>
                                <a:cubicBezTo>
                                  <a:pt x="12192" y="4572"/>
                                  <a:pt x="15240" y="6096"/>
                                  <a:pt x="16764" y="7620"/>
                                </a:cubicBezTo>
                                <a:cubicBezTo>
                                  <a:pt x="18288" y="10668"/>
                                  <a:pt x="19812" y="13716"/>
                                  <a:pt x="21336" y="15240"/>
                                </a:cubicBezTo>
                                <a:lnTo>
                                  <a:pt x="21336" y="16764"/>
                                </a:lnTo>
                                <a:cubicBezTo>
                                  <a:pt x="21336" y="18288"/>
                                  <a:pt x="21336" y="19812"/>
                                  <a:pt x="21336" y="19812"/>
                                </a:cubicBezTo>
                                <a:cubicBezTo>
                                  <a:pt x="21336" y="21336"/>
                                  <a:pt x="19812" y="21336"/>
                                  <a:pt x="19812" y="21336"/>
                                </a:cubicBezTo>
                                <a:lnTo>
                                  <a:pt x="0" y="29678"/>
                                </a:lnTo>
                                <a:lnTo>
                                  <a:pt x="0" y="22860"/>
                                </a:lnTo>
                                <a:lnTo>
                                  <a:pt x="12192" y="18288"/>
                                </a:lnTo>
                                <a:cubicBezTo>
                                  <a:pt x="10668" y="13716"/>
                                  <a:pt x="9144" y="10668"/>
                                  <a:pt x="6096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101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947373" name="Shape 225"/>
                        <wps:cNvSpPr>
                          <a:spLocks/>
                        </wps:cNvSpPr>
                        <wps:spPr bwMode="auto">
                          <a:xfrm>
                            <a:off x="35067" y="17891"/>
                            <a:ext cx="426" cy="534"/>
                          </a:xfrm>
                          <a:custGeom>
                            <a:avLst/>
                            <a:gdLst>
                              <a:gd name="T0" fmla="*/ 21336 w 42672"/>
                              <a:gd name="T1" fmla="*/ 0 h 53340"/>
                              <a:gd name="T2" fmla="*/ 22861 w 42672"/>
                              <a:gd name="T3" fmla="*/ 0 h 53340"/>
                              <a:gd name="T4" fmla="*/ 24384 w 42672"/>
                              <a:gd name="T5" fmla="*/ 0 h 53340"/>
                              <a:gd name="T6" fmla="*/ 24384 w 42672"/>
                              <a:gd name="T7" fmla="*/ 1524 h 53340"/>
                              <a:gd name="T8" fmla="*/ 25908 w 42672"/>
                              <a:gd name="T9" fmla="*/ 1524 h 53340"/>
                              <a:gd name="T10" fmla="*/ 27432 w 42672"/>
                              <a:gd name="T11" fmla="*/ 1524 h 53340"/>
                              <a:gd name="T12" fmla="*/ 27432 w 42672"/>
                              <a:gd name="T13" fmla="*/ 1524 h 53340"/>
                              <a:gd name="T14" fmla="*/ 27432 w 42672"/>
                              <a:gd name="T15" fmla="*/ 1524 h 53340"/>
                              <a:gd name="T16" fmla="*/ 28956 w 42672"/>
                              <a:gd name="T17" fmla="*/ 1524 h 53340"/>
                              <a:gd name="T18" fmla="*/ 28956 w 42672"/>
                              <a:gd name="T19" fmla="*/ 1524 h 53340"/>
                              <a:gd name="T20" fmla="*/ 28956 w 42672"/>
                              <a:gd name="T21" fmla="*/ 3048 h 53340"/>
                              <a:gd name="T22" fmla="*/ 28956 w 42672"/>
                              <a:gd name="T23" fmla="*/ 3048 h 53340"/>
                              <a:gd name="T24" fmla="*/ 28956 w 42672"/>
                              <a:gd name="T25" fmla="*/ 3048 h 53340"/>
                              <a:gd name="T26" fmla="*/ 28956 w 42672"/>
                              <a:gd name="T27" fmla="*/ 3048 h 53340"/>
                              <a:gd name="T28" fmla="*/ 30480 w 42672"/>
                              <a:gd name="T29" fmla="*/ 3048 h 53340"/>
                              <a:gd name="T30" fmla="*/ 30480 w 42672"/>
                              <a:gd name="T31" fmla="*/ 4572 h 53340"/>
                              <a:gd name="T32" fmla="*/ 30480 w 42672"/>
                              <a:gd name="T33" fmla="*/ 4572 h 53340"/>
                              <a:gd name="T34" fmla="*/ 30480 w 42672"/>
                              <a:gd name="T35" fmla="*/ 4572 h 53340"/>
                              <a:gd name="T36" fmla="*/ 30480 w 42672"/>
                              <a:gd name="T37" fmla="*/ 6096 h 53340"/>
                              <a:gd name="T38" fmla="*/ 30480 w 42672"/>
                              <a:gd name="T39" fmla="*/ 6096 h 53340"/>
                              <a:gd name="T40" fmla="*/ 30480 w 42672"/>
                              <a:gd name="T41" fmla="*/ 7620 h 53340"/>
                              <a:gd name="T42" fmla="*/ 30480 w 42672"/>
                              <a:gd name="T43" fmla="*/ 7620 h 53340"/>
                              <a:gd name="T44" fmla="*/ 30480 w 42672"/>
                              <a:gd name="T45" fmla="*/ 9144 h 53340"/>
                              <a:gd name="T46" fmla="*/ 30480 w 42672"/>
                              <a:gd name="T47" fmla="*/ 9144 h 53340"/>
                              <a:gd name="T48" fmla="*/ 30480 w 42672"/>
                              <a:gd name="T49" fmla="*/ 9144 h 53340"/>
                              <a:gd name="T50" fmla="*/ 30480 w 42672"/>
                              <a:gd name="T51" fmla="*/ 9144 h 53340"/>
                              <a:gd name="T52" fmla="*/ 28956 w 42672"/>
                              <a:gd name="T53" fmla="*/ 9144 h 53340"/>
                              <a:gd name="T54" fmla="*/ 28956 w 42672"/>
                              <a:gd name="T55" fmla="*/ 9144 h 53340"/>
                              <a:gd name="T56" fmla="*/ 27432 w 42672"/>
                              <a:gd name="T57" fmla="*/ 9144 h 53340"/>
                              <a:gd name="T58" fmla="*/ 25908 w 42672"/>
                              <a:gd name="T59" fmla="*/ 9144 h 53340"/>
                              <a:gd name="T60" fmla="*/ 25908 w 42672"/>
                              <a:gd name="T61" fmla="*/ 7620 h 53340"/>
                              <a:gd name="T62" fmla="*/ 24384 w 42672"/>
                              <a:gd name="T63" fmla="*/ 7620 h 53340"/>
                              <a:gd name="T64" fmla="*/ 22861 w 42672"/>
                              <a:gd name="T65" fmla="*/ 7620 h 53340"/>
                              <a:gd name="T66" fmla="*/ 21336 w 42672"/>
                              <a:gd name="T67" fmla="*/ 7620 h 53340"/>
                              <a:gd name="T68" fmla="*/ 19812 w 42672"/>
                              <a:gd name="T69" fmla="*/ 7620 h 53340"/>
                              <a:gd name="T70" fmla="*/ 18288 w 42672"/>
                              <a:gd name="T71" fmla="*/ 7620 h 53340"/>
                              <a:gd name="T72" fmla="*/ 15240 w 42672"/>
                              <a:gd name="T73" fmla="*/ 9144 h 53340"/>
                              <a:gd name="T74" fmla="*/ 12192 w 42672"/>
                              <a:gd name="T75" fmla="*/ 10668 h 53340"/>
                              <a:gd name="T76" fmla="*/ 9144 w 42672"/>
                              <a:gd name="T77" fmla="*/ 13716 h 53340"/>
                              <a:gd name="T78" fmla="*/ 9144 w 42672"/>
                              <a:gd name="T79" fmla="*/ 16764 h 53340"/>
                              <a:gd name="T80" fmla="*/ 7620 w 42672"/>
                              <a:gd name="T81" fmla="*/ 21336 h 53340"/>
                              <a:gd name="T82" fmla="*/ 7620 w 42672"/>
                              <a:gd name="T83" fmla="*/ 25908 h 53340"/>
                              <a:gd name="T84" fmla="*/ 10668 w 42672"/>
                              <a:gd name="T85" fmla="*/ 30480 h 53340"/>
                              <a:gd name="T86" fmla="*/ 10668 w 42672"/>
                              <a:gd name="T87" fmla="*/ 33528 h 53340"/>
                              <a:gd name="T88" fmla="*/ 12192 w 42672"/>
                              <a:gd name="T89" fmla="*/ 36576 h 53340"/>
                              <a:gd name="T90" fmla="*/ 13716 w 42672"/>
                              <a:gd name="T91" fmla="*/ 38100 h 53340"/>
                              <a:gd name="T92" fmla="*/ 15240 w 42672"/>
                              <a:gd name="T93" fmla="*/ 39624 h 53340"/>
                              <a:gd name="T94" fmla="*/ 16764 w 42672"/>
                              <a:gd name="T95" fmla="*/ 41148 h 53340"/>
                              <a:gd name="T96" fmla="*/ 18288 w 42672"/>
                              <a:gd name="T97" fmla="*/ 42672 h 53340"/>
                              <a:gd name="T98" fmla="*/ 19812 w 42672"/>
                              <a:gd name="T99" fmla="*/ 44196 h 53340"/>
                              <a:gd name="T100" fmla="*/ 21336 w 42672"/>
                              <a:gd name="T101" fmla="*/ 44196 h 53340"/>
                              <a:gd name="T102" fmla="*/ 22861 w 42672"/>
                              <a:gd name="T103" fmla="*/ 44196 h 53340"/>
                              <a:gd name="T104" fmla="*/ 25908 w 42672"/>
                              <a:gd name="T105" fmla="*/ 44196 h 53340"/>
                              <a:gd name="T106" fmla="*/ 27432 w 42672"/>
                              <a:gd name="T107" fmla="*/ 44196 h 53340"/>
                              <a:gd name="T108" fmla="*/ 28956 w 42672"/>
                              <a:gd name="T109" fmla="*/ 44196 h 53340"/>
                              <a:gd name="T110" fmla="*/ 30480 w 42672"/>
                              <a:gd name="T111" fmla="*/ 42672 h 53340"/>
                              <a:gd name="T112" fmla="*/ 32004 w 42672"/>
                              <a:gd name="T113" fmla="*/ 41148 h 53340"/>
                              <a:gd name="T114" fmla="*/ 33528 w 42672"/>
                              <a:gd name="T115" fmla="*/ 41148 h 53340"/>
                              <a:gd name="T116" fmla="*/ 35053 w 42672"/>
                              <a:gd name="T117" fmla="*/ 39624 h 53340"/>
                              <a:gd name="T118" fmla="*/ 36576 w 42672"/>
                              <a:gd name="T119" fmla="*/ 38100 h 53340"/>
                              <a:gd name="T120" fmla="*/ 36576 w 42672"/>
                              <a:gd name="T121" fmla="*/ 38100 h 53340"/>
                              <a:gd name="T122" fmla="*/ 38100 w 42672"/>
                              <a:gd name="T123" fmla="*/ 36576 h 53340"/>
                              <a:gd name="T124" fmla="*/ 38100 w 42672"/>
                              <a:gd name="T125" fmla="*/ 35052 h 53340"/>
                              <a:gd name="T126" fmla="*/ 38100 w 42672"/>
                              <a:gd name="T127" fmla="*/ 35052 h 53340"/>
                              <a:gd name="T128" fmla="*/ 0 w 42672"/>
                              <a:gd name="T129" fmla="*/ 0 h 53340"/>
                              <a:gd name="T130" fmla="*/ 42672 w 42672"/>
                              <a:gd name="T131" fmla="*/ 53340 h 533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  <a:cxn ang="0">
                                <a:pos x="T126" y="T127"/>
                              </a:cxn>
                            </a:cxnLst>
                            <a:rect l="T128" t="T129" r="T130" b="T131"/>
                            <a:pathLst>
                              <a:path w="42672" h="53340">
                                <a:moveTo>
                                  <a:pt x="21336" y="0"/>
                                </a:moveTo>
                                <a:cubicBezTo>
                                  <a:pt x="22861" y="0"/>
                                  <a:pt x="24384" y="0"/>
                                  <a:pt x="24384" y="1524"/>
                                </a:cubicBezTo>
                                <a:cubicBezTo>
                                  <a:pt x="25908" y="1524"/>
                                  <a:pt x="27432" y="1524"/>
                                  <a:pt x="27432" y="1524"/>
                                </a:cubicBezTo>
                                <a:cubicBezTo>
                                  <a:pt x="27432" y="1524"/>
                                  <a:pt x="28956" y="1524"/>
                                  <a:pt x="28956" y="1524"/>
                                </a:cubicBezTo>
                                <a:cubicBezTo>
                                  <a:pt x="28956" y="3048"/>
                                  <a:pt x="28956" y="3048"/>
                                  <a:pt x="28956" y="3048"/>
                                </a:cubicBezTo>
                                <a:cubicBezTo>
                                  <a:pt x="28956" y="3048"/>
                                  <a:pt x="30480" y="3048"/>
                                  <a:pt x="30480" y="4572"/>
                                </a:cubicBezTo>
                                <a:cubicBezTo>
                                  <a:pt x="30480" y="4572"/>
                                  <a:pt x="30480" y="4572"/>
                                  <a:pt x="30480" y="6096"/>
                                </a:cubicBezTo>
                                <a:cubicBezTo>
                                  <a:pt x="30480" y="6096"/>
                                  <a:pt x="30480" y="7620"/>
                                  <a:pt x="30480" y="7620"/>
                                </a:cubicBezTo>
                                <a:cubicBezTo>
                                  <a:pt x="30480" y="9144"/>
                                  <a:pt x="30480" y="9144"/>
                                  <a:pt x="30480" y="9144"/>
                                </a:cubicBezTo>
                                <a:cubicBezTo>
                                  <a:pt x="30480" y="9144"/>
                                  <a:pt x="28956" y="9144"/>
                                  <a:pt x="28956" y="9144"/>
                                </a:cubicBezTo>
                                <a:cubicBezTo>
                                  <a:pt x="27432" y="9144"/>
                                  <a:pt x="25908" y="9144"/>
                                  <a:pt x="25908" y="7620"/>
                                </a:cubicBezTo>
                                <a:cubicBezTo>
                                  <a:pt x="24384" y="7620"/>
                                  <a:pt x="22861" y="7620"/>
                                  <a:pt x="21336" y="7620"/>
                                </a:cubicBezTo>
                                <a:cubicBezTo>
                                  <a:pt x="19812" y="7620"/>
                                  <a:pt x="18288" y="7620"/>
                                  <a:pt x="15240" y="9144"/>
                                </a:cubicBezTo>
                                <a:cubicBezTo>
                                  <a:pt x="12192" y="10668"/>
                                  <a:pt x="9144" y="13716"/>
                                  <a:pt x="9144" y="16764"/>
                                </a:cubicBezTo>
                                <a:cubicBezTo>
                                  <a:pt x="7620" y="21336"/>
                                  <a:pt x="7620" y="25908"/>
                                  <a:pt x="10668" y="30480"/>
                                </a:cubicBezTo>
                                <a:cubicBezTo>
                                  <a:pt x="10668" y="33528"/>
                                  <a:pt x="12192" y="36576"/>
                                  <a:pt x="13716" y="38100"/>
                                </a:cubicBezTo>
                                <a:cubicBezTo>
                                  <a:pt x="15240" y="39624"/>
                                  <a:pt x="16764" y="41148"/>
                                  <a:pt x="18288" y="42672"/>
                                </a:cubicBezTo>
                                <a:cubicBezTo>
                                  <a:pt x="19812" y="44196"/>
                                  <a:pt x="21336" y="44196"/>
                                  <a:pt x="22861" y="44196"/>
                                </a:cubicBezTo>
                                <a:cubicBezTo>
                                  <a:pt x="25908" y="44196"/>
                                  <a:pt x="27432" y="44196"/>
                                  <a:pt x="28956" y="44196"/>
                                </a:cubicBezTo>
                                <a:cubicBezTo>
                                  <a:pt x="30480" y="42672"/>
                                  <a:pt x="32004" y="41148"/>
                                  <a:pt x="33528" y="41148"/>
                                </a:cubicBezTo>
                                <a:cubicBezTo>
                                  <a:pt x="35053" y="39624"/>
                                  <a:pt x="36576" y="38100"/>
                                  <a:pt x="36576" y="38100"/>
                                </a:cubicBezTo>
                                <a:cubicBezTo>
                                  <a:pt x="38100" y="36576"/>
                                  <a:pt x="38100" y="35052"/>
                                  <a:pt x="38100" y="35052"/>
                                </a:cubicBezTo>
                                <a:cubicBezTo>
                                  <a:pt x="39624" y="33528"/>
                                  <a:pt x="39624" y="33528"/>
                                  <a:pt x="39624" y="33528"/>
                                </a:cubicBezTo>
                                <a:cubicBezTo>
                                  <a:pt x="39624" y="33528"/>
                                  <a:pt x="39624" y="33528"/>
                                  <a:pt x="41148" y="33528"/>
                                </a:cubicBezTo>
                                <a:cubicBezTo>
                                  <a:pt x="41148" y="33528"/>
                                  <a:pt x="41148" y="33528"/>
                                  <a:pt x="41148" y="35052"/>
                                </a:cubicBezTo>
                                <a:cubicBezTo>
                                  <a:pt x="42672" y="35052"/>
                                  <a:pt x="42672" y="35052"/>
                                  <a:pt x="42672" y="36576"/>
                                </a:cubicBezTo>
                                <a:cubicBezTo>
                                  <a:pt x="42672" y="36576"/>
                                  <a:pt x="42672" y="36576"/>
                                  <a:pt x="42672" y="38100"/>
                                </a:cubicBezTo>
                                <a:cubicBezTo>
                                  <a:pt x="42672" y="39624"/>
                                  <a:pt x="42672" y="39624"/>
                                  <a:pt x="42672" y="39624"/>
                                </a:cubicBezTo>
                                <a:cubicBezTo>
                                  <a:pt x="42672" y="39624"/>
                                  <a:pt x="42672" y="39624"/>
                                  <a:pt x="42672" y="41148"/>
                                </a:cubicBezTo>
                                <a:cubicBezTo>
                                  <a:pt x="42672" y="41148"/>
                                  <a:pt x="42672" y="42672"/>
                                  <a:pt x="41148" y="42672"/>
                                </a:cubicBezTo>
                                <a:cubicBezTo>
                                  <a:pt x="41148" y="44196"/>
                                  <a:pt x="39624" y="45720"/>
                                  <a:pt x="38100" y="45720"/>
                                </a:cubicBezTo>
                                <a:cubicBezTo>
                                  <a:pt x="38100" y="47244"/>
                                  <a:pt x="36576" y="47244"/>
                                  <a:pt x="35053" y="48768"/>
                                </a:cubicBezTo>
                                <a:cubicBezTo>
                                  <a:pt x="33528" y="50292"/>
                                  <a:pt x="32004" y="50292"/>
                                  <a:pt x="30480" y="50292"/>
                                </a:cubicBezTo>
                                <a:cubicBezTo>
                                  <a:pt x="27432" y="51816"/>
                                  <a:pt x="24384" y="53340"/>
                                  <a:pt x="21336" y="51816"/>
                                </a:cubicBezTo>
                                <a:cubicBezTo>
                                  <a:pt x="18288" y="51816"/>
                                  <a:pt x="16764" y="51816"/>
                                  <a:pt x="13716" y="50292"/>
                                </a:cubicBezTo>
                                <a:cubicBezTo>
                                  <a:pt x="10668" y="48768"/>
                                  <a:pt x="9144" y="47244"/>
                                  <a:pt x="7620" y="44196"/>
                                </a:cubicBezTo>
                                <a:cubicBezTo>
                                  <a:pt x="4572" y="41148"/>
                                  <a:pt x="3048" y="38100"/>
                                  <a:pt x="1524" y="35052"/>
                                </a:cubicBezTo>
                                <a:cubicBezTo>
                                  <a:pt x="0" y="30480"/>
                                  <a:pt x="0" y="25908"/>
                                  <a:pt x="0" y="22860"/>
                                </a:cubicBezTo>
                                <a:cubicBezTo>
                                  <a:pt x="0" y="19812"/>
                                  <a:pt x="0" y="16764"/>
                                  <a:pt x="1524" y="13716"/>
                                </a:cubicBezTo>
                                <a:cubicBezTo>
                                  <a:pt x="1524" y="10668"/>
                                  <a:pt x="3048" y="9144"/>
                                  <a:pt x="6097" y="6096"/>
                                </a:cubicBezTo>
                                <a:cubicBezTo>
                                  <a:pt x="7620" y="4572"/>
                                  <a:pt x="10668" y="3048"/>
                                  <a:pt x="13716" y="1524"/>
                                </a:cubicBezTo>
                                <a:cubicBezTo>
                                  <a:pt x="15240" y="1524"/>
                                  <a:pt x="16764" y="1524"/>
                                  <a:pt x="16764" y="1524"/>
                                </a:cubicBezTo>
                                <a:cubicBezTo>
                                  <a:pt x="18288" y="0"/>
                                  <a:pt x="19812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4111984" name="Shape 226"/>
                        <wps:cNvSpPr>
                          <a:spLocks/>
                        </wps:cNvSpPr>
                        <wps:spPr bwMode="auto">
                          <a:xfrm>
                            <a:off x="35402" y="17678"/>
                            <a:ext cx="457" cy="579"/>
                          </a:xfrm>
                          <a:custGeom>
                            <a:avLst/>
                            <a:gdLst>
                              <a:gd name="T0" fmla="*/ 6096 w 45720"/>
                              <a:gd name="T1" fmla="*/ 0 h 57912"/>
                              <a:gd name="T2" fmla="*/ 9144 w 45720"/>
                              <a:gd name="T3" fmla="*/ 0 h 57912"/>
                              <a:gd name="T4" fmla="*/ 10668 w 45720"/>
                              <a:gd name="T5" fmla="*/ 0 h 57912"/>
                              <a:gd name="T6" fmla="*/ 15240 w 45720"/>
                              <a:gd name="T7" fmla="*/ 10668 h 57912"/>
                              <a:gd name="T8" fmla="*/ 27432 w 45720"/>
                              <a:gd name="T9" fmla="*/ 6096 h 57912"/>
                              <a:gd name="T10" fmla="*/ 28956 w 45720"/>
                              <a:gd name="T11" fmla="*/ 7620 h 57912"/>
                              <a:gd name="T12" fmla="*/ 28956 w 45720"/>
                              <a:gd name="T13" fmla="*/ 9144 h 57912"/>
                              <a:gd name="T14" fmla="*/ 30480 w 45720"/>
                              <a:gd name="T15" fmla="*/ 12192 h 57912"/>
                              <a:gd name="T16" fmla="*/ 28956 w 45720"/>
                              <a:gd name="T17" fmla="*/ 13716 h 57912"/>
                              <a:gd name="T18" fmla="*/ 18288 w 45720"/>
                              <a:gd name="T19" fmla="*/ 18288 h 57912"/>
                              <a:gd name="T20" fmla="*/ 27432 w 45720"/>
                              <a:gd name="T21" fmla="*/ 42672 h 57912"/>
                              <a:gd name="T22" fmla="*/ 32004 w 45720"/>
                              <a:gd name="T23" fmla="*/ 48768 h 57912"/>
                              <a:gd name="T24" fmla="*/ 36576 w 45720"/>
                              <a:gd name="T25" fmla="*/ 48768 h 57912"/>
                              <a:gd name="T26" fmla="*/ 39624 w 45720"/>
                              <a:gd name="T27" fmla="*/ 48768 h 57912"/>
                              <a:gd name="T28" fmla="*/ 39624 w 45720"/>
                              <a:gd name="T29" fmla="*/ 47244 h 57912"/>
                              <a:gd name="T30" fmla="*/ 41148 w 45720"/>
                              <a:gd name="T31" fmla="*/ 45720 h 57912"/>
                              <a:gd name="T32" fmla="*/ 42672 w 45720"/>
                              <a:gd name="T33" fmla="*/ 45720 h 57912"/>
                              <a:gd name="T34" fmla="*/ 44196 w 45720"/>
                              <a:gd name="T35" fmla="*/ 47244 h 57912"/>
                              <a:gd name="T36" fmla="*/ 44196 w 45720"/>
                              <a:gd name="T37" fmla="*/ 48768 h 57912"/>
                              <a:gd name="T38" fmla="*/ 45720 w 45720"/>
                              <a:gd name="T39" fmla="*/ 50292 h 57912"/>
                              <a:gd name="T40" fmla="*/ 44196 w 45720"/>
                              <a:gd name="T41" fmla="*/ 51816 h 57912"/>
                              <a:gd name="T42" fmla="*/ 44196 w 45720"/>
                              <a:gd name="T43" fmla="*/ 53340 h 57912"/>
                              <a:gd name="T44" fmla="*/ 42672 w 45720"/>
                              <a:gd name="T45" fmla="*/ 54864 h 57912"/>
                              <a:gd name="T46" fmla="*/ 41148 w 45720"/>
                              <a:gd name="T47" fmla="*/ 54864 h 57912"/>
                              <a:gd name="T48" fmla="*/ 38100 w 45720"/>
                              <a:gd name="T49" fmla="*/ 56388 h 57912"/>
                              <a:gd name="T50" fmla="*/ 32004 w 45720"/>
                              <a:gd name="T51" fmla="*/ 57912 h 57912"/>
                              <a:gd name="T52" fmla="*/ 27432 w 45720"/>
                              <a:gd name="T53" fmla="*/ 56388 h 57912"/>
                              <a:gd name="T54" fmla="*/ 22860 w 45720"/>
                              <a:gd name="T55" fmla="*/ 53340 h 57912"/>
                              <a:gd name="T56" fmla="*/ 19812 w 45720"/>
                              <a:gd name="T57" fmla="*/ 47244 h 57912"/>
                              <a:gd name="T58" fmla="*/ 9144 w 45720"/>
                              <a:gd name="T59" fmla="*/ 21336 h 57912"/>
                              <a:gd name="T60" fmla="*/ 3048 w 45720"/>
                              <a:gd name="T61" fmla="*/ 22860 h 57912"/>
                              <a:gd name="T62" fmla="*/ 1524 w 45720"/>
                              <a:gd name="T63" fmla="*/ 22860 h 57912"/>
                              <a:gd name="T64" fmla="*/ 1524 w 45720"/>
                              <a:gd name="T65" fmla="*/ 19812 h 57912"/>
                              <a:gd name="T66" fmla="*/ 0 w 45720"/>
                              <a:gd name="T67" fmla="*/ 18288 h 57912"/>
                              <a:gd name="T68" fmla="*/ 0 w 45720"/>
                              <a:gd name="T69" fmla="*/ 16764 h 57912"/>
                              <a:gd name="T70" fmla="*/ 1524 w 45720"/>
                              <a:gd name="T71" fmla="*/ 16764 h 57912"/>
                              <a:gd name="T72" fmla="*/ 7620 w 45720"/>
                              <a:gd name="T73" fmla="*/ 13716 h 57912"/>
                              <a:gd name="T74" fmla="*/ 3048 w 45720"/>
                              <a:gd name="T75" fmla="*/ 3048 h 57912"/>
                              <a:gd name="T76" fmla="*/ 3048 w 45720"/>
                              <a:gd name="T77" fmla="*/ 1524 h 57912"/>
                              <a:gd name="T78" fmla="*/ 4572 w 45720"/>
                              <a:gd name="T79" fmla="*/ 1524 h 57912"/>
                              <a:gd name="T80" fmla="*/ 6096 w 45720"/>
                              <a:gd name="T81" fmla="*/ 0 h 57912"/>
                              <a:gd name="T82" fmla="*/ 0 w 45720"/>
                              <a:gd name="T83" fmla="*/ 0 h 57912"/>
                              <a:gd name="T84" fmla="*/ 45720 w 45720"/>
                              <a:gd name="T85" fmla="*/ 57912 h 579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</a:cxnLst>
                            <a:rect l="T82" t="T83" r="T84" b="T85"/>
                            <a:pathLst>
                              <a:path w="45720" h="57912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7620" y="0"/>
                                  <a:pt x="9144" y="0"/>
                                </a:cubicBezTo>
                                <a:cubicBezTo>
                                  <a:pt x="9144" y="0"/>
                                  <a:pt x="9144" y="0"/>
                                  <a:pt x="10668" y="0"/>
                                </a:cubicBezTo>
                                <a:lnTo>
                                  <a:pt x="15240" y="10668"/>
                                </a:lnTo>
                                <a:lnTo>
                                  <a:pt x="27432" y="6096"/>
                                </a:lnTo>
                                <a:cubicBezTo>
                                  <a:pt x="27432" y="6096"/>
                                  <a:pt x="27432" y="6096"/>
                                  <a:pt x="28956" y="7620"/>
                                </a:cubicBezTo>
                                <a:cubicBezTo>
                                  <a:pt x="28956" y="7620"/>
                                  <a:pt x="28956" y="9144"/>
                                  <a:pt x="28956" y="9144"/>
                                </a:cubicBezTo>
                                <a:cubicBezTo>
                                  <a:pt x="30480" y="10668"/>
                                  <a:pt x="30480" y="12192"/>
                                  <a:pt x="30480" y="12192"/>
                                </a:cubicBezTo>
                                <a:cubicBezTo>
                                  <a:pt x="30480" y="12192"/>
                                  <a:pt x="30480" y="13716"/>
                                  <a:pt x="28956" y="13716"/>
                                </a:cubicBezTo>
                                <a:lnTo>
                                  <a:pt x="18288" y="18288"/>
                                </a:lnTo>
                                <a:lnTo>
                                  <a:pt x="27432" y="42672"/>
                                </a:lnTo>
                                <a:cubicBezTo>
                                  <a:pt x="28956" y="45720"/>
                                  <a:pt x="30480" y="47244"/>
                                  <a:pt x="32004" y="48768"/>
                                </a:cubicBezTo>
                                <a:cubicBezTo>
                                  <a:pt x="33528" y="50292"/>
                                  <a:pt x="35052" y="50292"/>
                                  <a:pt x="36576" y="48768"/>
                                </a:cubicBezTo>
                                <a:cubicBezTo>
                                  <a:pt x="38100" y="48768"/>
                                  <a:pt x="38100" y="48768"/>
                                  <a:pt x="39624" y="48768"/>
                                </a:cubicBezTo>
                                <a:cubicBezTo>
                                  <a:pt x="39624" y="47244"/>
                                  <a:pt x="39624" y="47244"/>
                                  <a:pt x="39624" y="47244"/>
                                </a:cubicBezTo>
                                <a:cubicBezTo>
                                  <a:pt x="41148" y="47244"/>
                                  <a:pt x="41148" y="45720"/>
                                  <a:pt x="41148" y="45720"/>
                                </a:cubicBezTo>
                                <a:cubicBezTo>
                                  <a:pt x="41148" y="45720"/>
                                  <a:pt x="41148" y="45720"/>
                                  <a:pt x="42672" y="45720"/>
                                </a:cubicBezTo>
                                <a:cubicBezTo>
                                  <a:pt x="42672" y="45720"/>
                                  <a:pt x="44196" y="45720"/>
                                  <a:pt x="44196" y="47244"/>
                                </a:cubicBezTo>
                                <a:cubicBezTo>
                                  <a:pt x="44196" y="47244"/>
                                  <a:pt x="44196" y="47244"/>
                                  <a:pt x="44196" y="48768"/>
                                </a:cubicBezTo>
                                <a:cubicBezTo>
                                  <a:pt x="44196" y="48768"/>
                                  <a:pt x="45720" y="50292"/>
                                  <a:pt x="45720" y="50292"/>
                                </a:cubicBezTo>
                                <a:cubicBezTo>
                                  <a:pt x="45720" y="51816"/>
                                  <a:pt x="45720" y="51816"/>
                                  <a:pt x="44196" y="51816"/>
                                </a:cubicBezTo>
                                <a:cubicBezTo>
                                  <a:pt x="44196" y="51816"/>
                                  <a:pt x="44196" y="53340"/>
                                  <a:pt x="44196" y="53340"/>
                                </a:cubicBezTo>
                                <a:cubicBezTo>
                                  <a:pt x="44196" y="53340"/>
                                  <a:pt x="42672" y="53340"/>
                                  <a:pt x="42672" y="54864"/>
                                </a:cubicBezTo>
                                <a:cubicBezTo>
                                  <a:pt x="41148" y="54864"/>
                                  <a:pt x="41148" y="54864"/>
                                  <a:pt x="41148" y="54864"/>
                                </a:cubicBezTo>
                                <a:cubicBezTo>
                                  <a:pt x="39624" y="56388"/>
                                  <a:pt x="39624" y="56388"/>
                                  <a:pt x="38100" y="56388"/>
                                </a:cubicBezTo>
                                <a:cubicBezTo>
                                  <a:pt x="36576" y="57912"/>
                                  <a:pt x="33528" y="57912"/>
                                  <a:pt x="32004" y="57912"/>
                                </a:cubicBezTo>
                                <a:cubicBezTo>
                                  <a:pt x="30480" y="57912"/>
                                  <a:pt x="28956" y="57912"/>
                                  <a:pt x="27432" y="56388"/>
                                </a:cubicBezTo>
                                <a:cubicBezTo>
                                  <a:pt x="25908" y="56388"/>
                                  <a:pt x="24384" y="54864"/>
                                  <a:pt x="22860" y="53340"/>
                                </a:cubicBezTo>
                                <a:cubicBezTo>
                                  <a:pt x="21336" y="51816"/>
                                  <a:pt x="21336" y="48768"/>
                                  <a:pt x="19812" y="47244"/>
                                </a:cubicBezTo>
                                <a:lnTo>
                                  <a:pt x="9144" y="21336"/>
                                </a:lnTo>
                                <a:lnTo>
                                  <a:pt x="3048" y="22860"/>
                                </a:lnTo>
                                <a:cubicBezTo>
                                  <a:pt x="3048" y="22860"/>
                                  <a:pt x="3048" y="22860"/>
                                  <a:pt x="1524" y="22860"/>
                                </a:cubicBezTo>
                                <a:cubicBezTo>
                                  <a:pt x="1524" y="22860"/>
                                  <a:pt x="1524" y="21336"/>
                                  <a:pt x="1524" y="19812"/>
                                </a:cubicBezTo>
                                <a:cubicBezTo>
                                  <a:pt x="0" y="19812"/>
                                  <a:pt x="0" y="19812"/>
                                  <a:pt x="0" y="18288"/>
                                </a:cubicBezTo>
                                <a:cubicBezTo>
                                  <a:pt x="0" y="16764"/>
                                  <a:pt x="0" y="16764"/>
                                  <a:pt x="0" y="16764"/>
                                </a:cubicBezTo>
                                <a:cubicBezTo>
                                  <a:pt x="0" y="16764"/>
                                  <a:pt x="1524" y="16764"/>
                                  <a:pt x="1524" y="16764"/>
                                </a:cubicBezTo>
                                <a:lnTo>
                                  <a:pt x="7620" y="13716"/>
                                </a:lnTo>
                                <a:lnTo>
                                  <a:pt x="3048" y="3048"/>
                                </a:lnTo>
                                <a:cubicBezTo>
                                  <a:pt x="3048" y="3048"/>
                                  <a:pt x="3048" y="1524"/>
                                  <a:pt x="3048" y="1524"/>
                                </a:cubicBezTo>
                                <a:cubicBezTo>
                                  <a:pt x="4572" y="1524"/>
                                  <a:pt x="4572" y="1524"/>
                                  <a:pt x="4572" y="1524"/>
                                </a:cubicBezTo>
                                <a:cubicBezTo>
                                  <a:pt x="4572" y="1524"/>
                                  <a:pt x="6096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0082201" name="Shape 227"/>
                        <wps:cNvSpPr>
                          <a:spLocks/>
                        </wps:cNvSpPr>
                        <wps:spPr bwMode="auto">
                          <a:xfrm>
                            <a:off x="35966" y="17465"/>
                            <a:ext cx="457" cy="579"/>
                          </a:xfrm>
                          <a:custGeom>
                            <a:avLst/>
                            <a:gdLst>
                              <a:gd name="T0" fmla="*/ 6096 w 45720"/>
                              <a:gd name="T1" fmla="*/ 0 h 57912"/>
                              <a:gd name="T2" fmla="*/ 9144 w 45720"/>
                              <a:gd name="T3" fmla="*/ 0 h 57912"/>
                              <a:gd name="T4" fmla="*/ 10668 w 45720"/>
                              <a:gd name="T5" fmla="*/ 0 h 57912"/>
                              <a:gd name="T6" fmla="*/ 15240 w 45720"/>
                              <a:gd name="T7" fmla="*/ 10668 h 57912"/>
                              <a:gd name="T8" fmla="*/ 25908 w 45720"/>
                              <a:gd name="T9" fmla="*/ 6096 h 57912"/>
                              <a:gd name="T10" fmla="*/ 27432 w 45720"/>
                              <a:gd name="T11" fmla="*/ 6096 h 57912"/>
                              <a:gd name="T12" fmla="*/ 28956 w 45720"/>
                              <a:gd name="T13" fmla="*/ 7620 h 57912"/>
                              <a:gd name="T14" fmla="*/ 28956 w 45720"/>
                              <a:gd name="T15" fmla="*/ 9144 h 57912"/>
                              <a:gd name="T16" fmla="*/ 30480 w 45720"/>
                              <a:gd name="T17" fmla="*/ 12192 h 57912"/>
                              <a:gd name="T18" fmla="*/ 28956 w 45720"/>
                              <a:gd name="T19" fmla="*/ 13716 h 57912"/>
                              <a:gd name="T20" fmla="*/ 18288 w 45720"/>
                              <a:gd name="T21" fmla="*/ 18288 h 57912"/>
                              <a:gd name="T22" fmla="*/ 27432 w 45720"/>
                              <a:gd name="T23" fmla="*/ 42672 h 57912"/>
                              <a:gd name="T24" fmla="*/ 30480 w 45720"/>
                              <a:gd name="T25" fmla="*/ 48768 h 57912"/>
                              <a:gd name="T26" fmla="*/ 36576 w 45720"/>
                              <a:gd name="T27" fmla="*/ 48768 h 57912"/>
                              <a:gd name="T28" fmla="*/ 38100 w 45720"/>
                              <a:gd name="T29" fmla="*/ 48768 h 57912"/>
                              <a:gd name="T30" fmla="*/ 39624 w 45720"/>
                              <a:gd name="T31" fmla="*/ 47244 h 57912"/>
                              <a:gd name="T32" fmla="*/ 41148 w 45720"/>
                              <a:gd name="T33" fmla="*/ 45720 h 57912"/>
                              <a:gd name="T34" fmla="*/ 42672 w 45720"/>
                              <a:gd name="T35" fmla="*/ 45720 h 57912"/>
                              <a:gd name="T36" fmla="*/ 44196 w 45720"/>
                              <a:gd name="T37" fmla="*/ 47244 h 57912"/>
                              <a:gd name="T38" fmla="*/ 44196 w 45720"/>
                              <a:gd name="T39" fmla="*/ 48768 h 57912"/>
                              <a:gd name="T40" fmla="*/ 44196 w 45720"/>
                              <a:gd name="T41" fmla="*/ 50292 h 57912"/>
                              <a:gd name="T42" fmla="*/ 44196 w 45720"/>
                              <a:gd name="T43" fmla="*/ 51816 h 57912"/>
                              <a:gd name="T44" fmla="*/ 44196 w 45720"/>
                              <a:gd name="T45" fmla="*/ 53340 h 57912"/>
                              <a:gd name="T46" fmla="*/ 42672 w 45720"/>
                              <a:gd name="T47" fmla="*/ 54864 h 57912"/>
                              <a:gd name="T48" fmla="*/ 39624 w 45720"/>
                              <a:gd name="T49" fmla="*/ 54864 h 57912"/>
                              <a:gd name="T50" fmla="*/ 38100 w 45720"/>
                              <a:gd name="T51" fmla="*/ 56388 h 57912"/>
                              <a:gd name="T52" fmla="*/ 32004 w 45720"/>
                              <a:gd name="T53" fmla="*/ 57912 h 57912"/>
                              <a:gd name="T54" fmla="*/ 27432 w 45720"/>
                              <a:gd name="T55" fmla="*/ 56388 h 57912"/>
                              <a:gd name="T56" fmla="*/ 22860 w 45720"/>
                              <a:gd name="T57" fmla="*/ 53340 h 57912"/>
                              <a:gd name="T58" fmla="*/ 19812 w 45720"/>
                              <a:gd name="T59" fmla="*/ 45720 h 57912"/>
                              <a:gd name="T60" fmla="*/ 9144 w 45720"/>
                              <a:gd name="T61" fmla="*/ 21336 h 57912"/>
                              <a:gd name="T62" fmla="*/ 3048 w 45720"/>
                              <a:gd name="T63" fmla="*/ 22860 h 57912"/>
                              <a:gd name="T64" fmla="*/ 1524 w 45720"/>
                              <a:gd name="T65" fmla="*/ 22860 h 57912"/>
                              <a:gd name="T66" fmla="*/ 0 w 45720"/>
                              <a:gd name="T67" fmla="*/ 19812 h 57912"/>
                              <a:gd name="T68" fmla="*/ 0 w 45720"/>
                              <a:gd name="T69" fmla="*/ 18288 h 57912"/>
                              <a:gd name="T70" fmla="*/ 0 w 45720"/>
                              <a:gd name="T71" fmla="*/ 16764 h 57912"/>
                              <a:gd name="T72" fmla="*/ 1524 w 45720"/>
                              <a:gd name="T73" fmla="*/ 16764 h 57912"/>
                              <a:gd name="T74" fmla="*/ 7620 w 45720"/>
                              <a:gd name="T75" fmla="*/ 13716 h 57912"/>
                              <a:gd name="T76" fmla="*/ 3048 w 45720"/>
                              <a:gd name="T77" fmla="*/ 3048 h 57912"/>
                              <a:gd name="T78" fmla="*/ 3048 w 45720"/>
                              <a:gd name="T79" fmla="*/ 1524 h 57912"/>
                              <a:gd name="T80" fmla="*/ 4572 w 45720"/>
                              <a:gd name="T81" fmla="*/ 1524 h 57912"/>
                              <a:gd name="T82" fmla="*/ 6096 w 45720"/>
                              <a:gd name="T83" fmla="*/ 0 h 57912"/>
                              <a:gd name="T84" fmla="*/ 0 w 45720"/>
                              <a:gd name="T85" fmla="*/ 0 h 57912"/>
                              <a:gd name="T86" fmla="*/ 45720 w 45720"/>
                              <a:gd name="T87" fmla="*/ 57912 h 579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T84" t="T85" r="T86" b="T87"/>
                            <a:pathLst>
                              <a:path w="45720" h="57912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7620" y="0"/>
                                  <a:pt x="9144" y="0"/>
                                </a:cubicBezTo>
                                <a:cubicBezTo>
                                  <a:pt x="9144" y="0"/>
                                  <a:pt x="9144" y="0"/>
                                  <a:pt x="10668" y="0"/>
                                </a:cubicBezTo>
                                <a:lnTo>
                                  <a:pt x="15240" y="10668"/>
                                </a:lnTo>
                                <a:lnTo>
                                  <a:pt x="25908" y="6096"/>
                                </a:lnTo>
                                <a:cubicBezTo>
                                  <a:pt x="27432" y="6096"/>
                                  <a:pt x="27432" y="6096"/>
                                  <a:pt x="27432" y="6096"/>
                                </a:cubicBezTo>
                                <a:cubicBezTo>
                                  <a:pt x="28956" y="7620"/>
                                  <a:pt x="28956" y="7620"/>
                                  <a:pt x="28956" y="7620"/>
                                </a:cubicBezTo>
                                <a:cubicBezTo>
                                  <a:pt x="28956" y="7620"/>
                                  <a:pt x="28956" y="9144"/>
                                  <a:pt x="28956" y="9144"/>
                                </a:cubicBezTo>
                                <a:cubicBezTo>
                                  <a:pt x="30480" y="10668"/>
                                  <a:pt x="30480" y="10668"/>
                                  <a:pt x="30480" y="12192"/>
                                </a:cubicBezTo>
                                <a:cubicBezTo>
                                  <a:pt x="30480" y="12192"/>
                                  <a:pt x="28956" y="13716"/>
                                  <a:pt x="28956" y="13716"/>
                                </a:cubicBezTo>
                                <a:lnTo>
                                  <a:pt x="18288" y="18288"/>
                                </a:lnTo>
                                <a:lnTo>
                                  <a:pt x="27432" y="42672"/>
                                </a:lnTo>
                                <a:cubicBezTo>
                                  <a:pt x="28956" y="45720"/>
                                  <a:pt x="28956" y="47244"/>
                                  <a:pt x="30480" y="48768"/>
                                </a:cubicBezTo>
                                <a:cubicBezTo>
                                  <a:pt x="32004" y="50292"/>
                                  <a:pt x="35052" y="50292"/>
                                  <a:pt x="36576" y="48768"/>
                                </a:cubicBezTo>
                                <a:cubicBezTo>
                                  <a:pt x="38100" y="48768"/>
                                  <a:pt x="38100" y="48768"/>
                                  <a:pt x="38100" y="48768"/>
                                </a:cubicBezTo>
                                <a:cubicBezTo>
                                  <a:pt x="39624" y="47244"/>
                                  <a:pt x="39624" y="47244"/>
                                  <a:pt x="39624" y="47244"/>
                                </a:cubicBezTo>
                                <a:cubicBezTo>
                                  <a:pt x="41148" y="47244"/>
                                  <a:pt x="41148" y="45720"/>
                                  <a:pt x="41148" y="45720"/>
                                </a:cubicBezTo>
                                <a:cubicBezTo>
                                  <a:pt x="41148" y="45720"/>
                                  <a:pt x="41148" y="45720"/>
                                  <a:pt x="42672" y="45720"/>
                                </a:cubicBezTo>
                                <a:cubicBezTo>
                                  <a:pt x="42672" y="45720"/>
                                  <a:pt x="42672" y="45720"/>
                                  <a:pt x="44196" y="47244"/>
                                </a:cubicBezTo>
                                <a:cubicBezTo>
                                  <a:pt x="44196" y="47244"/>
                                  <a:pt x="44196" y="47244"/>
                                  <a:pt x="44196" y="48768"/>
                                </a:cubicBezTo>
                                <a:cubicBezTo>
                                  <a:pt x="44196" y="48768"/>
                                  <a:pt x="44196" y="50292"/>
                                  <a:pt x="44196" y="50292"/>
                                </a:cubicBezTo>
                                <a:cubicBezTo>
                                  <a:pt x="45720" y="50292"/>
                                  <a:pt x="44196" y="51816"/>
                                  <a:pt x="44196" y="51816"/>
                                </a:cubicBezTo>
                                <a:cubicBezTo>
                                  <a:pt x="44196" y="51816"/>
                                  <a:pt x="44196" y="53340"/>
                                  <a:pt x="44196" y="53340"/>
                                </a:cubicBezTo>
                                <a:cubicBezTo>
                                  <a:pt x="44196" y="53340"/>
                                  <a:pt x="42672" y="53340"/>
                                  <a:pt x="42672" y="54864"/>
                                </a:cubicBezTo>
                                <a:cubicBezTo>
                                  <a:pt x="41148" y="54864"/>
                                  <a:pt x="41148" y="54864"/>
                                  <a:pt x="39624" y="54864"/>
                                </a:cubicBezTo>
                                <a:cubicBezTo>
                                  <a:pt x="39624" y="56388"/>
                                  <a:pt x="38100" y="56388"/>
                                  <a:pt x="38100" y="56388"/>
                                </a:cubicBezTo>
                                <a:cubicBezTo>
                                  <a:pt x="36576" y="57912"/>
                                  <a:pt x="33528" y="57912"/>
                                  <a:pt x="32004" y="57912"/>
                                </a:cubicBezTo>
                                <a:cubicBezTo>
                                  <a:pt x="30480" y="57912"/>
                                  <a:pt x="28956" y="57912"/>
                                  <a:pt x="27432" y="56388"/>
                                </a:cubicBezTo>
                                <a:cubicBezTo>
                                  <a:pt x="25908" y="56388"/>
                                  <a:pt x="24384" y="54864"/>
                                  <a:pt x="22860" y="53340"/>
                                </a:cubicBezTo>
                                <a:cubicBezTo>
                                  <a:pt x="21336" y="51816"/>
                                  <a:pt x="19812" y="48768"/>
                                  <a:pt x="19812" y="45720"/>
                                </a:cubicBezTo>
                                <a:lnTo>
                                  <a:pt x="9144" y="21336"/>
                                </a:lnTo>
                                <a:lnTo>
                                  <a:pt x="3048" y="22860"/>
                                </a:lnTo>
                                <a:cubicBezTo>
                                  <a:pt x="3048" y="22860"/>
                                  <a:pt x="3048" y="22860"/>
                                  <a:pt x="1524" y="22860"/>
                                </a:cubicBezTo>
                                <a:cubicBezTo>
                                  <a:pt x="1524" y="22860"/>
                                  <a:pt x="1524" y="21336"/>
                                  <a:pt x="0" y="19812"/>
                                </a:cubicBezTo>
                                <a:cubicBezTo>
                                  <a:pt x="0" y="19812"/>
                                  <a:pt x="0" y="19812"/>
                                  <a:pt x="0" y="18288"/>
                                </a:cubicBezTo>
                                <a:cubicBezTo>
                                  <a:pt x="0" y="18288"/>
                                  <a:pt x="0" y="18288"/>
                                  <a:pt x="0" y="16764"/>
                                </a:cubicBezTo>
                                <a:cubicBezTo>
                                  <a:pt x="0" y="16764"/>
                                  <a:pt x="1524" y="16764"/>
                                  <a:pt x="1524" y="16764"/>
                                </a:cubicBezTo>
                                <a:lnTo>
                                  <a:pt x="7620" y="13716"/>
                                </a:lnTo>
                                <a:lnTo>
                                  <a:pt x="3048" y="3048"/>
                                </a:lnTo>
                                <a:cubicBezTo>
                                  <a:pt x="3048" y="3048"/>
                                  <a:pt x="3048" y="1524"/>
                                  <a:pt x="3048" y="1524"/>
                                </a:cubicBezTo>
                                <a:cubicBezTo>
                                  <a:pt x="3048" y="1524"/>
                                  <a:pt x="4572" y="1524"/>
                                  <a:pt x="4572" y="1524"/>
                                </a:cubicBezTo>
                                <a:cubicBezTo>
                                  <a:pt x="4572" y="1524"/>
                                  <a:pt x="6096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293908" name="Shape 228"/>
                        <wps:cNvSpPr>
                          <a:spLocks/>
                        </wps:cNvSpPr>
                        <wps:spPr bwMode="auto">
                          <a:xfrm>
                            <a:off x="36286" y="17236"/>
                            <a:ext cx="640" cy="701"/>
                          </a:xfrm>
                          <a:custGeom>
                            <a:avLst/>
                            <a:gdLst>
                              <a:gd name="T0" fmla="*/ 6096 w 64008"/>
                              <a:gd name="T1" fmla="*/ 0 h 70104"/>
                              <a:gd name="T2" fmla="*/ 7620 w 64008"/>
                              <a:gd name="T3" fmla="*/ 0 h 70104"/>
                              <a:gd name="T4" fmla="*/ 9144 w 64008"/>
                              <a:gd name="T5" fmla="*/ 1524 h 70104"/>
                              <a:gd name="T6" fmla="*/ 18288 w 64008"/>
                              <a:gd name="T7" fmla="*/ 27432 h 70104"/>
                              <a:gd name="T8" fmla="*/ 22860 w 64008"/>
                              <a:gd name="T9" fmla="*/ 19812 h 70104"/>
                              <a:gd name="T10" fmla="*/ 30480 w 64008"/>
                              <a:gd name="T11" fmla="*/ 15240 h 70104"/>
                              <a:gd name="T12" fmla="*/ 38100 w 64008"/>
                              <a:gd name="T13" fmla="*/ 13716 h 70104"/>
                              <a:gd name="T14" fmla="*/ 44196 w 64008"/>
                              <a:gd name="T15" fmla="*/ 15240 h 70104"/>
                              <a:gd name="T16" fmla="*/ 48768 w 64008"/>
                              <a:gd name="T17" fmla="*/ 19812 h 70104"/>
                              <a:gd name="T18" fmla="*/ 53340 w 64008"/>
                              <a:gd name="T19" fmla="*/ 28956 h 70104"/>
                              <a:gd name="T20" fmla="*/ 64008 w 64008"/>
                              <a:gd name="T21" fmla="*/ 54864 h 70104"/>
                              <a:gd name="T22" fmla="*/ 64008 w 64008"/>
                              <a:gd name="T23" fmla="*/ 56388 h 70104"/>
                              <a:gd name="T24" fmla="*/ 62484 w 64008"/>
                              <a:gd name="T25" fmla="*/ 56388 h 70104"/>
                              <a:gd name="T26" fmla="*/ 62484 w 64008"/>
                              <a:gd name="T27" fmla="*/ 57912 h 70104"/>
                              <a:gd name="T28" fmla="*/ 59436 w 64008"/>
                              <a:gd name="T29" fmla="*/ 57912 h 70104"/>
                              <a:gd name="T30" fmla="*/ 57912 w 64008"/>
                              <a:gd name="T31" fmla="*/ 59436 h 70104"/>
                              <a:gd name="T32" fmla="*/ 56388 w 64008"/>
                              <a:gd name="T33" fmla="*/ 59436 h 70104"/>
                              <a:gd name="T34" fmla="*/ 54864 w 64008"/>
                              <a:gd name="T35" fmla="*/ 57912 h 70104"/>
                              <a:gd name="T36" fmla="*/ 45720 w 64008"/>
                              <a:gd name="T37" fmla="*/ 32004 h 70104"/>
                              <a:gd name="T38" fmla="*/ 42672 w 64008"/>
                              <a:gd name="T39" fmla="*/ 25908 h 70104"/>
                              <a:gd name="T40" fmla="*/ 39624 w 64008"/>
                              <a:gd name="T41" fmla="*/ 22860 h 70104"/>
                              <a:gd name="T42" fmla="*/ 35052 w 64008"/>
                              <a:gd name="T43" fmla="*/ 21336 h 70104"/>
                              <a:gd name="T44" fmla="*/ 30480 w 64008"/>
                              <a:gd name="T45" fmla="*/ 22860 h 70104"/>
                              <a:gd name="T46" fmla="*/ 25908 w 64008"/>
                              <a:gd name="T47" fmla="*/ 27432 h 70104"/>
                              <a:gd name="T48" fmla="*/ 21336 w 64008"/>
                              <a:gd name="T49" fmla="*/ 35052 h 70104"/>
                              <a:gd name="T50" fmla="*/ 33528 w 64008"/>
                              <a:gd name="T51" fmla="*/ 67056 h 70104"/>
                              <a:gd name="T52" fmla="*/ 33528 w 64008"/>
                              <a:gd name="T53" fmla="*/ 68580 h 70104"/>
                              <a:gd name="T54" fmla="*/ 32004 w 64008"/>
                              <a:gd name="T55" fmla="*/ 68580 h 70104"/>
                              <a:gd name="T56" fmla="*/ 30480 w 64008"/>
                              <a:gd name="T57" fmla="*/ 70104 h 70104"/>
                              <a:gd name="T58" fmla="*/ 27432 w 64008"/>
                              <a:gd name="T59" fmla="*/ 70104 h 70104"/>
                              <a:gd name="T60" fmla="*/ 25908 w 64008"/>
                              <a:gd name="T61" fmla="*/ 70104 h 70104"/>
                              <a:gd name="T62" fmla="*/ 0 w 64008"/>
                              <a:gd name="T63" fmla="*/ 4572 h 70104"/>
                              <a:gd name="T64" fmla="*/ 0 w 64008"/>
                              <a:gd name="T65" fmla="*/ 3048 h 70104"/>
                              <a:gd name="T66" fmla="*/ 1524 w 64008"/>
                              <a:gd name="T67" fmla="*/ 3048 h 70104"/>
                              <a:gd name="T68" fmla="*/ 1524 w 64008"/>
                              <a:gd name="T69" fmla="*/ 1524 h 70104"/>
                              <a:gd name="T70" fmla="*/ 4572 w 64008"/>
                              <a:gd name="T71" fmla="*/ 1524 h 70104"/>
                              <a:gd name="T72" fmla="*/ 6096 w 64008"/>
                              <a:gd name="T73" fmla="*/ 0 h 70104"/>
                              <a:gd name="T74" fmla="*/ 0 w 64008"/>
                              <a:gd name="T75" fmla="*/ 0 h 70104"/>
                              <a:gd name="T76" fmla="*/ 64008 w 64008"/>
                              <a:gd name="T77" fmla="*/ 70104 h 701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</a:cxnLst>
                            <a:rect l="T74" t="T75" r="T76" b="T77"/>
                            <a:pathLst>
                              <a:path w="64008" h="70104">
                                <a:moveTo>
                                  <a:pt x="6096" y="0"/>
                                </a:moveTo>
                                <a:cubicBezTo>
                                  <a:pt x="6096" y="0"/>
                                  <a:pt x="7620" y="0"/>
                                  <a:pt x="7620" y="0"/>
                                </a:cubicBezTo>
                                <a:cubicBezTo>
                                  <a:pt x="7620" y="0"/>
                                  <a:pt x="9144" y="1524"/>
                                  <a:pt x="9144" y="1524"/>
                                </a:cubicBezTo>
                                <a:lnTo>
                                  <a:pt x="18288" y="27432"/>
                                </a:lnTo>
                                <a:cubicBezTo>
                                  <a:pt x="19812" y="24384"/>
                                  <a:pt x="21336" y="21336"/>
                                  <a:pt x="22860" y="19812"/>
                                </a:cubicBezTo>
                                <a:cubicBezTo>
                                  <a:pt x="25908" y="16764"/>
                                  <a:pt x="27432" y="15240"/>
                                  <a:pt x="30480" y="15240"/>
                                </a:cubicBezTo>
                                <a:cubicBezTo>
                                  <a:pt x="33528" y="13716"/>
                                  <a:pt x="35052" y="13716"/>
                                  <a:pt x="38100" y="13716"/>
                                </a:cubicBezTo>
                                <a:cubicBezTo>
                                  <a:pt x="39624" y="13716"/>
                                  <a:pt x="42672" y="15240"/>
                                  <a:pt x="44196" y="15240"/>
                                </a:cubicBezTo>
                                <a:cubicBezTo>
                                  <a:pt x="45720" y="16764"/>
                                  <a:pt x="47244" y="18288"/>
                                  <a:pt x="48768" y="19812"/>
                                </a:cubicBezTo>
                                <a:cubicBezTo>
                                  <a:pt x="50292" y="22860"/>
                                  <a:pt x="51816" y="25908"/>
                                  <a:pt x="53340" y="28956"/>
                                </a:cubicBezTo>
                                <a:lnTo>
                                  <a:pt x="64008" y="54864"/>
                                </a:lnTo>
                                <a:cubicBezTo>
                                  <a:pt x="64008" y="54864"/>
                                  <a:pt x="64008" y="56388"/>
                                  <a:pt x="64008" y="56388"/>
                                </a:cubicBezTo>
                                <a:cubicBezTo>
                                  <a:pt x="64008" y="56388"/>
                                  <a:pt x="62484" y="56388"/>
                                  <a:pt x="62484" y="56388"/>
                                </a:cubicBezTo>
                                <a:cubicBezTo>
                                  <a:pt x="62484" y="56388"/>
                                  <a:pt x="62484" y="57912"/>
                                  <a:pt x="62484" y="57912"/>
                                </a:cubicBezTo>
                                <a:cubicBezTo>
                                  <a:pt x="60960" y="57912"/>
                                  <a:pt x="60960" y="57912"/>
                                  <a:pt x="59436" y="57912"/>
                                </a:cubicBezTo>
                                <a:cubicBezTo>
                                  <a:pt x="59436" y="57912"/>
                                  <a:pt x="57912" y="59436"/>
                                  <a:pt x="57912" y="59436"/>
                                </a:cubicBezTo>
                                <a:cubicBezTo>
                                  <a:pt x="57912" y="59436"/>
                                  <a:pt x="56388" y="59436"/>
                                  <a:pt x="56388" y="59436"/>
                                </a:cubicBezTo>
                                <a:cubicBezTo>
                                  <a:pt x="54864" y="59436"/>
                                  <a:pt x="54864" y="57912"/>
                                  <a:pt x="54864" y="57912"/>
                                </a:cubicBezTo>
                                <a:lnTo>
                                  <a:pt x="45720" y="32004"/>
                                </a:lnTo>
                                <a:cubicBezTo>
                                  <a:pt x="44196" y="30480"/>
                                  <a:pt x="44196" y="27432"/>
                                  <a:pt x="42672" y="25908"/>
                                </a:cubicBezTo>
                                <a:cubicBezTo>
                                  <a:pt x="41148" y="25908"/>
                                  <a:pt x="41148" y="24384"/>
                                  <a:pt x="39624" y="22860"/>
                                </a:cubicBezTo>
                                <a:cubicBezTo>
                                  <a:pt x="38100" y="22860"/>
                                  <a:pt x="36576" y="21336"/>
                                  <a:pt x="35052" y="21336"/>
                                </a:cubicBezTo>
                                <a:cubicBezTo>
                                  <a:pt x="33528" y="21336"/>
                                  <a:pt x="32004" y="21336"/>
                                  <a:pt x="30480" y="22860"/>
                                </a:cubicBezTo>
                                <a:cubicBezTo>
                                  <a:pt x="28956" y="22860"/>
                                  <a:pt x="27432" y="24384"/>
                                  <a:pt x="25908" y="27432"/>
                                </a:cubicBezTo>
                                <a:cubicBezTo>
                                  <a:pt x="24384" y="28956"/>
                                  <a:pt x="22860" y="32004"/>
                                  <a:pt x="21336" y="35052"/>
                                </a:cubicBezTo>
                                <a:lnTo>
                                  <a:pt x="33528" y="67056"/>
                                </a:lnTo>
                                <a:cubicBezTo>
                                  <a:pt x="33528" y="67056"/>
                                  <a:pt x="33528" y="68580"/>
                                  <a:pt x="33528" y="68580"/>
                                </a:cubicBezTo>
                                <a:cubicBezTo>
                                  <a:pt x="33528" y="68580"/>
                                  <a:pt x="32004" y="68580"/>
                                  <a:pt x="32004" y="68580"/>
                                </a:cubicBezTo>
                                <a:cubicBezTo>
                                  <a:pt x="32004" y="68580"/>
                                  <a:pt x="30480" y="70104"/>
                                  <a:pt x="30480" y="70104"/>
                                </a:cubicBezTo>
                                <a:cubicBezTo>
                                  <a:pt x="28956" y="70104"/>
                                  <a:pt x="28956" y="70104"/>
                                  <a:pt x="27432" y="70104"/>
                                </a:cubicBezTo>
                                <a:cubicBezTo>
                                  <a:pt x="27432" y="70104"/>
                                  <a:pt x="27432" y="70104"/>
                                  <a:pt x="25908" y="70104"/>
                                </a:cubicBezTo>
                                <a:lnTo>
                                  <a:pt x="0" y="4572"/>
                                </a:lnTo>
                                <a:cubicBezTo>
                                  <a:pt x="0" y="4572"/>
                                  <a:pt x="0" y="3048"/>
                                  <a:pt x="0" y="3048"/>
                                </a:cubicBezTo>
                                <a:cubicBezTo>
                                  <a:pt x="0" y="3048"/>
                                  <a:pt x="0" y="3048"/>
                                  <a:pt x="1524" y="3048"/>
                                </a:cubicBezTo>
                                <a:cubicBezTo>
                                  <a:pt x="1524" y="3048"/>
                                  <a:pt x="1524" y="1524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1524"/>
                                </a:cubicBezTo>
                                <a:cubicBezTo>
                                  <a:pt x="4572" y="1524"/>
                                  <a:pt x="6096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7640353" name="Shape 229"/>
                        <wps:cNvSpPr>
                          <a:spLocks/>
                        </wps:cNvSpPr>
                        <wps:spPr bwMode="auto">
                          <a:xfrm>
                            <a:off x="36926" y="17196"/>
                            <a:ext cx="206" cy="503"/>
                          </a:xfrm>
                          <a:custGeom>
                            <a:avLst/>
                            <a:gdLst>
                              <a:gd name="T0" fmla="*/ 20574 w 20574"/>
                              <a:gd name="T1" fmla="*/ 0 h 50357"/>
                              <a:gd name="T2" fmla="*/ 20574 w 20574"/>
                              <a:gd name="T3" fmla="*/ 7076 h 50357"/>
                              <a:gd name="T4" fmla="*/ 16764 w 20574"/>
                              <a:gd name="T5" fmla="*/ 7076 h 50357"/>
                              <a:gd name="T6" fmla="*/ 10668 w 20574"/>
                              <a:gd name="T7" fmla="*/ 10124 h 50357"/>
                              <a:gd name="T8" fmla="*/ 9144 w 20574"/>
                              <a:gd name="T9" fmla="*/ 14696 h 50357"/>
                              <a:gd name="T10" fmla="*/ 7620 w 20574"/>
                              <a:gd name="T11" fmla="*/ 19268 h 50357"/>
                              <a:gd name="T12" fmla="*/ 9144 w 20574"/>
                              <a:gd name="T13" fmla="*/ 25364 h 50357"/>
                              <a:gd name="T14" fmla="*/ 20574 w 20574"/>
                              <a:gd name="T15" fmla="*/ 21078 h 50357"/>
                              <a:gd name="T16" fmla="*/ 20574 w 20574"/>
                              <a:gd name="T17" fmla="*/ 27810 h 50357"/>
                              <a:gd name="T18" fmla="*/ 10668 w 20574"/>
                              <a:gd name="T19" fmla="*/ 31460 h 50357"/>
                              <a:gd name="T20" fmla="*/ 13716 w 20574"/>
                              <a:gd name="T21" fmla="*/ 37556 h 50357"/>
                              <a:gd name="T22" fmla="*/ 18288 w 20574"/>
                              <a:gd name="T23" fmla="*/ 42128 h 50357"/>
                              <a:gd name="T24" fmla="*/ 20574 w 20574"/>
                              <a:gd name="T25" fmla="*/ 42699 h 50357"/>
                              <a:gd name="T26" fmla="*/ 20574 w 20574"/>
                              <a:gd name="T27" fmla="*/ 50357 h 50357"/>
                              <a:gd name="T28" fmla="*/ 15240 w 20574"/>
                              <a:gd name="T29" fmla="*/ 48224 h 50357"/>
                              <a:gd name="T30" fmla="*/ 7620 w 20574"/>
                              <a:gd name="T31" fmla="*/ 43652 h 50357"/>
                              <a:gd name="T32" fmla="*/ 3048 w 20574"/>
                              <a:gd name="T33" fmla="*/ 32984 h 50357"/>
                              <a:gd name="T34" fmla="*/ 0 w 20574"/>
                              <a:gd name="T35" fmla="*/ 22316 h 50357"/>
                              <a:gd name="T36" fmla="*/ 1524 w 20574"/>
                              <a:gd name="T37" fmla="*/ 13172 h 50357"/>
                              <a:gd name="T38" fmla="*/ 6097 w 20574"/>
                              <a:gd name="T39" fmla="*/ 5552 h 50357"/>
                              <a:gd name="T40" fmla="*/ 13716 w 20574"/>
                              <a:gd name="T41" fmla="*/ 980 h 50357"/>
                              <a:gd name="T42" fmla="*/ 20574 w 20574"/>
                              <a:gd name="T43" fmla="*/ 0 h 50357"/>
                              <a:gd name="T44" fmla="*/ 0 w 20574"/>
                              <a:gd name="T45" fmla="*/ 0 h 50357"/>
                              <a:gd name="T46" fmla="*/ 20574 w 20574"/>
                              <a:gd name="T47" fmla="*/ 50357 h 50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T44" t="T45" r="T46" b="T47"/>
                            <a:pathLst>
                              <a:path w="20574" h="50357">
                                <a:moveTo>
                                  <a:pt x="20574" y="0"/>
                                </a:moveTo>
                                <a:lnTo>
                                  <a:pt x="20574" y="7076"/>
                                </a:lnTo>
                                <a:lnTo>
                                  <a:pt x="16764" y="7076"/>
                                </a:lnTo>
                                <a:cubicBezTo>
                                  <a:pt x="13716" y="8599"/>
                                  <a:pt x="12192" y="8599"/>
                                  <a:pt x="10668" y="10124"/>
                                </a:cubicBezTo>
                                <a:cubicBezTo>
                                  <a:pt x="10668" y="11648"/>
                                  <a:pt x="9144" y="13172"/>
                                  <a:pt x="9144" y="14696"/>
                                </a:cubicBezTo>
                                <a:cubicBezTo>
                                  <a:pt x="7620" y="16220"/>
                                  <a:pt x="7620" y="17744"/>
                                  <a:pt x="7620" y="19268"/>
                                </a:cubicBezTo>
                                <a:cubicBezTo>
                                  <a:pt x="7620" y="22316"/>
                                  <a:pt x="7620" y="23840"/>
                                  <a:pt x="9144" y="25364"/>
                                </a:cubicBezTo>
                                <a:lnTo>
                                  <a:pt x="20574" y="21078"/>
                                </a:lnTo>
                                <a:lnTo>
                                  <a:pt x="20574" y="27810"/>
                                </a:lnTo>
                                <a:lnTo>
                                  <a:pt x="10668" y="31460"/>
                                </a:lnTo>
                                <a:cubicBezTo>
                                  <a:pt x="12192" y="34508"/>
                                  <a:pt x="13716" y="36032"/>
                                  <a:pt x="13716" y="37556"/>
                                </a:cubicBezTo>
                                <a:cubicBezTo>
                                  <a:pt x="15240" y="39080"/>
                                  <a:pt x="16764" y="40604"/>
                                  <a:pt x="18288" y="42128"/>
                                </a:cubicBezTo>
                                <a:lnTo>
                                  <a:pt x="20574" y="42699"/>
                                </a:lnTo>
                                <a:lnTo>
                                  <a:pt x="20574" y="50357"/>
                                </a:lnTo>
                                <a:lnTo>
                                  <a:pt x="15240" y="48224"/>
                                </a:lnTo>
                                <a:cubicBezTo>
                                  <a:pt x="12192" y="48224"/>
                                  <a:pt x="9144" y="45176"/>
                                  <a:pt x="7620" y="43652"/>
                                </a:cubicBezTo>
                                <a:cubicBezTo>
                                  <a:pt x="6097" y="40604"/>
                                  <a:pt x="4572" y="37556"/>
                                  <a:pt x="3048" y="32984"/>
                                </a:cubicBezTo>
                                <a:cubicBezTo>
                                  <a:pt x="1524" y="29936"/>
                                  <a:pt x="0" y="25364"/>
                                  <a:pt x="0" y="22316"/>
                                </a:cubicBezTo>
                                <a:cubicBezTo>
                                  <a:pt x="0" y="19268"/>
                                  <a:pt x="0" y="16220"/>
                                  <a:pt x="1524" y="13172"/>
                                </a:cubicBezTo>
                                <a:cubicBezTo>
                                  <a:pt x="1524" y="10124"/>
                                  <a:pt x="4572" y="7076"/>
                                  <a:pt x="6097" y="5552"/>
                                </a:cubicBezTo>
                                <a:cubicBezTo>
                                  <a:pt x="7620" y="4028"/>
                                  <a:pt x="10668" y="2504"/>
                                  <a:pt x="13716" y="980"/>
                                </a:cubicBez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7391874" name="Shape 230"/>
                        <wps:cNvSpPr>
                          <a:spLocks/>
                        </wps:cNvSpPr>
                        <wps:spPr bwMode="auto">
                          <a:xfrm>
                            <a:off x="37132" y="17526"/>
                            <a:ext cx="282" cy="182"/>
                          </a:xfrm>
                          <a:custGeom>
                            <a:avLst/>
                            <a:gdLst>
                              <a:gd name="T0" fmla="*/ 25146 w 28194"/>
                              <a:gd name="T1" fmla="*/ 0 h 18288"/>
                              <a:gd name="T2" fmla="*/ 26670 w 28194"/>
                              <a:gd name="T3" fmla="*/ 1524 h 18288"/>
                              <a:gd name="T4" fmla="*/ 26670 w 28194"/>
                              <a:gd name="T5" fmla="*/ 3048 h 18288"/>
                              <a:gd name="T6" fmla="*/ 28194 w 28194"/>
                              <a:gd name="T7" fmla="*/ 4572 h 18288"/>
                              <a:gd name="T8" fmla="*/ 28194 w 28194"/>
                              <a:gd name="T9" fmla="*/ 6096 h 18288"/>
                              <a:gd name="T10" fmla="*/ 26670 w 28194"/>
                              <a:gd name="T11" fmla="*/ 6096 h 18288"/>
                              <a:gd name="T12" fmla="*/ 26670 w 28194"/>
                              <a:gd name="T13" fmla="*/ 7620 h 18288"/>
                              <a:gd name="T14" fmla="*/ 23623 w 28194"/>
                              <a:gd name="T15" fmla="*/ 10668 h 18288"/>
                              <a:gd name="T16" fmla="*/ 19050 w 28194"/>
                              <a:gd name="T17" fmla="*/ 13716 h 18288"/>
                              <a:gd name="T18" fmla="*/ 12954 w 28194"/>
                              <a:gd name="T19" fmla="*/ 15240 h 18288"/>
                              <a:gd name="T20" fmla="*/ 2286 w 28194"/>
                              <a:gd name="T21" fmla="*/ 18288 h 18288"/>
                              <a:gd name="T22" fmla="*/ 0 w 28194"/>
                              <a:gd name="T23" fmla="*/ 17374 h 18288"/>
                              <a:gd name="T24" fmla="*/ 0 w 28194"/>
                              <a:gd name="T25" fmla="*/ 9715 h 18288"/>
                              <a:gd name="T26" fmla="*/ 3810 w 28194"/>
                              <a:gd name="T27" fmla="*/ 10668 h 18288"/>
                              <a:gd name="T28" fmla="*/ 11430 w 28194"/>
                              <a:gd name="T29" fmla="*/ 9144 h 18288"/>
                              <a:gd name="T30" fmla="*/ 16002 w 28194"/>
                              <a:gd name="T31" fmla="*/ 6096 h 18288"/>
                              <a:gd name="T32" fmla="*/ 20574 w 28194"/>
                              <a:gd name="T33" fmla="*/ 3048 h 18288"/>
                              <a:gd name="T34" fmla="*/ 23623 w 28194"/>
                              <a:gd name="T35" fmla="*/ 1524 h 18288"/>
                              <a:gd name="T36" fmla="*/ 25146 w 28194"/>
                              <a:gd name="T37" fmla="*/ 0 h 18288"/>
                              <a:gd name="T38" fmla="*/ 0 w 28194"/>
                              <a:gd name="T39" fmla="*/ 0 h 18288"/>
                              <a:gd name="T40" fmla="*/ 28194 w 28194"/>
                              <a:gd name="T41" fmla="*/ 18288 h 182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8194" h="18288">
                                <a:moveTo>
                                  <a:pt x="25146" y="0"/>
                                </a:moveTo>
                                <a:cubicBezTo>
                                  <a:pt x="26670" y="0"/>
                                  <a:pt x="26670" y="1524"/>
                                  <a:pt x="26670" y="1524"/>
                                </a:cubicBezTo>
                                <a:cubicBezTo>
                                  <a:pt x="26670" y="1524"/>
                                  <a:pt x="26670" y="1524"/>
                                  <a:pt x="26670" y="3048"/>
                                </a:cubicBezTo>
                                <a:cubicBezTo>
                                  <a:pt x="28194" y="4572"/>
                                  <a:pt x="28194" y="4572"/>
                                  <a:pt x="28194" y="4572"/>
                                </a:cubicBezTo>
                                <a:cubicBezTo>
                                  <a:pt x="28194" y="4572"/>
                                  <a:pt x="28194" y="4572"/>
                                  <a:pt x="28194" y="6096"/>
                                </a:cubicBezTo>
                                <a:cubicBezTo>
                                  <a:pt x="28194" y="6096"/>
                                  <a:pt x="28194" y="6096"/>
                                  <a:pt x="26670" y="6096"/>
                                </a:cubicBezTo>
                                <a:cubicBezTo>
                                  <a:pt x="26670" y="6096"/>
                                  <a:pt x="26670" y="7620"/>
                                  <a:pt x="26670" y="7620"/>
                                </a:cubicBezTo>
                                <a:cubicBezTo>
                                  <a:pt x="25146" y="9144"/>
                                  <a:pt x="25146" y="9144"/>
                                  <a:pt x="23623" y="10668"/>
                                </a:cubicBezTo>
                                <a:cubicBezTo>
                                  <a:pt x="22098" y="10668"/>
                                  <a:pt x="20574" y="12192"/>
                                  <a:pt x="19050" y="13716"/>
                                </a:cubicBezTo>
                                <a:cubicBezTo>
                                  <a:pt x="17526" y="13716"/>
                                  <a:pt x="14478" y="15240"/>
                                  <a:pt x="12954" y="15240"/>
                                </a:cubicBezTo>
                                <a:cubicBezTo>
                                  <a:pt x="9906" y="16764"/>
                                  <a:pt x="5334" y="18288"/>
                                  <a:pt x="2286" y="18288"/>
                                </a:cubicBezTo>
                                <a:lnTo>
                                  <a:pt x="0" y="17374"/>
                                </a:lnTo>
                                <a:lnTo>
                                  <a:pt x="0" y="9715"/>
                                </a:lnTo>
                                <a:lnTo>
                                  <a:pt x="3810" y="10668"/>
                                </a:lnTo>
                                <a:cubicBezTo>
                                  <a:pt x="6858" y="10668"/>
                                  <a:pt x="8382" y="10668"/>
                                  <a:pt x="11430" y="9144"/>
                                </a:cubicBezTo>
                                <a:cubicBezTo>
                                  <a:pt x="12954" y="7620"/>
                                  <a:pt x="14478" y="7620"/>
                                  <a:pt x="16002" y="6096"/>
                                </a:cubicBezTo>
                                <a:cubicBezTo>
                                  <a:pt x="17526" y="4572"/>
                                  <a:pt x="19050" y="4572"/>
                                  <a:pt x="20574" y="3048"/>
                                </a:cubicBezTo>
                                <a:cubicBezTo>
                                  <a:pt x="22098" y="3048"/>
                                  <a:pt x="22098" y="1524"/>
                                  <a:pt x="23623" y="1524"/>
                                </a:cubicBezTo>
                                <a:cubicBezTo>
                                  <a:pt x="23623" y="0"/>
                                  <a:pt x="23623" y="0"/>
                                  <a:pt x="2514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540465" name="Shape 231"/>
                        <wps:cNvSpPr>
                          <a:spLocks/>
                        </wps:cNvSpPr>
                        <wps:spPr bwMode="auto">
                          <a:xfrm>
                            <a:off x="37132" y="17190"/>
                            <a:ext cx="221" cy="284"/>
                          </a:xfrm>
                          <a:custGeom>
                            <a:avLst/>
                            <a:gdLst>
                              <a:gd name="T0" fmla="*/ 3810 w 22098"/>
                              <a:gd name="T1" fmla="*/ 0 h 28354"/>
                              <a:gd name="T2" fmla="*/ 11430 w 22098"/>
                              <a:gd name="T3" fmla="*/ 1524 h 28354"/>
                              <a:gd name="T4" fmla="*/ 17526 w 22098"/>
                              <a:gd name="T5" fmla="*/ 7620 h 28354"/>
                              <a:gd name="T6" fmla="*/ 20574 w 22098"/>
                              <a:gd name="T7" fmla="*/ 15240 h 28354"/>
                              <a:gd name="T8" fmla="*/ 22098 w 22098"/>
                              <a:gd name="T9" fmla="*/ 16764 h 28354"/>
                              <a:gd name="T10" fmla="*/ 22098 w 22098"/>
                              <a:gd name="T11" fmla="*/ 19812 h 28354"/>
                              <a:gd name="T12" fmla="*/ 19050 w 22098"/>
                              <a:gd name="T13" fmla="*/ 21336 h 28354"/>
                              <a:gd name="T14" fmla="*/ 0 w 22098"/>
                              <a:gd name="T15" fmla="*/ 28354 h 28354"/>
                              <a:gd name="T16" fmla="*/ 0 w 22098"/>
                              <a:gd name="T17" fmla="*/ 21622 h 28354"/>
                              <a:gd name="T18" fmla="*/ 12954 w 22098"/>
                              <a:gd name="T19" fmla="*/ 16764 h 28354"/>
                              <a:gd name="T20" fmla="*/ 5334 w 22098"/>
                              <a:gd name="T21" fmla="*/ 7620 h 28354"/>
                              <a:gd name="T22" fmla="*/ 0 w 22098"/>
                              <a:gd name="T23" fmla="*/ 7620 h 28354"/>
                              <a:gd name="T24" fmla="*/ 0 w 22098"/>
                              <a:gd name="T25" fmla="*/ 544 h 28354"/>
                              <a:gd name="T26" fmla="*/ 3810 w 22098"/>
                              <a:gd name="T27" fmla="*/ 0 h 28354"/>
                              <a:gd name="T28" fmla="*/ 0 w 22098"/>
                              <a:gd name="T29" fmla="*/ 0 h 28354"/>
                              <a:gd name="T30" fmla="*/ 22098 w 22098"/>
                              <a:gd name="T31" fmla="*/ 28354 h 283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2098" h="28354">
                                <a:moveTo>
                                  <a:pt x="3810" y="0"/>
                                </a:moveTo>
                                <a:cubicBezTo>
                                  <a:pt x="5334" y="0"/>
                                  <a:pt x="8382" y="0"/>
                                  <a:pt x="11430" y="1524"/>
                                </a:cubicBezTo>
                                <a:cubicBezTo>
                                  <a:pt x="12954" y="3048"/>
                                  <a:pt x="14478" y="4572"/>
                                  <a:pt x="17526" y="7620"/>
                                </a:cubicBezTo>
                                <a:cubicBezTo>
                                  <a:pt x="19050" y="9144"/>
                                  <a:pt x="20574" y="12192"/>
                                  <a:pt x="20574" y="15240"/>
                                </a:cubicBezTo>
                                <a:lnTo>
                                  <a:pt x="22098" y="16764"/>
                                </a:lnTo>
                                <a:cubicBezTo>
                                  <a:pt x="22098" y="16764"/>
                                  <a:pt x="22098" y="18288"/>
                                  <a:pt x="22098" y="19812"/>
                                </a:cubicBezTo>
                                <a:cubicBezTo>
                                  <a:pt x="20574" y="19812"/>
                                  <a:pt x="20574" y="19812"/>
                                  <a:pt x="19050" y="21336"/>
                                </a:cubicBezTo>
                                <a:lnTo>
                                  <a:pt x="0" y="28354"/>
                                </a:lnTo>
                                <a:lnTo>
                                  <a:pt x="0" y="21622"/>
                                </a:lnTo>
                                <a:lnTo>
                                  <a:pt x="12954" y="16764"/>
                                </a:lnTo>
                                <a:cubicBezTo>
                                  <a:pt x="11430" y="12192"/>
                                  <a:pt x="8382" y="9144"/>
                                  <a:pt x="5334" y="7620"/>
                                </a:cubicBezTo>
                                <a:lnTo>
                                  <a:pt x="0" y="7620"/>
                                </a:lnTo>
                                <a:lnTo>
                                  <a:pt x="0" y="544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224069" name="Shape 232"/>
                        <wps:cNvSpPr>
                          <a:spLocks/>
                        </wps:cNvSpPr>
                        <wps:spPr bwMode="auto">
                          <a:xfrm>
                            <a:off x="37932" y="16797"/>
                            <a:ext cx="238" cy="530"/>
                          </a:xfrm>
                          <a:custGeom>
                            <a:avLst/>
                            <a:gdLst>
                              <a:gd name="T0" fmla="*/ 23812 w 23812"/>
                              <a:gd name="T1" fmla="*/ 0 h 53041"/>
                              <a:gd name="T2" fmla="*/ 23812 w 23812"/>
                              <a:gd name="T3" fmla="*/ 7435 h 53041"/>
                              <a:gd name="T4" fmla="*/ 16764 w 23812"/>
                              <a:gd name="T5" fmla="*/ 8845 h 53041"/>
                              <a:gd name="T6" fmla="*/ 12192 w 23812"/>
                              <a:gd name="T7" fmla="*/ 11893 h 53041"/>
                              <a:gd name="T8" fmla="*/ 9144 w 23812"/>
                              <a:gd name="T9" fmla="*/ 17989 h 53041"/>
                              <a:gd name="T10" fmla="*/ 9144 w 23812"/>
                              <a:gd name="T11" fmla="*/ 24085 h 53041"/>
                              <a:gd name="T12" fmla="*/ 10668 w 23812"/>
                              <a:gd name="T13" fmla="*/ 31705 h 53041"/>
                              <a:gd name="T14" fmla="*/ 13716 w 23812"/>
                              <a:gd name="T15" fmla="*/ 37801 h 53041"/>
                              <a:gd name="T16" fmla="*/ 18288 w 23812"/>
                              <a:gd name="T17" fmla="*/ 42373 h 53041"/>
                              <a:gd name="T18" fmla="*/ 22860 w 23812"/>
                              <a:gd name="T19" fmla="*/ 45421 h 53041"/>
                              <a:gd name="T20" fmla="*/ 23812 w 23812"/>
                              <a:gd name="T21" fmla="*/ 45230 h 53041"/>
                              <a:gd name="T22" fmla="*/ 23812 w 23812"/>
                              <a:gd name="T23" fmla="*/ 52724 h 53041"/>
                              <a:gd name="T24" fmla="*/ 22860 w 23812"/>
                              <a:gd name="T25" fmla="*/ 53041 h 53041"/>
                              <a:gd name="T26" fmla="*/ 13716 w 23812"/>
                              <a:gd name="T27" fmla="*/ 49993 h 53041"/>
                              <a:gd name="T28" fmla="*/ 7620 w 23812"/>
                              <a:gd name="T29" fmla="*/ 43897 h 53041"/>
                              <a:gd name="T30" fmla="*/ 1524 w 23812"/>
                              <a:gd name="T31" fmla="*/ 34753 h 53041"/>
                              <a:gd name="T32" fmla="*/ 0 w 23812"/>
                              <a:gd name="T33" fmla="*/ 24085 h 53041"/>
                              <a:gd name="T34" fmla="*/ 1524 w 23812"/>
                              <a:gd name="T35" fmla="*/ 14941 h 53041"/>
                              <a:gd name="T36" fmla="*/ 6096 w 23812"/>
                              <a:gd name="T37" fmla="*/ 7321 h 53041"/>
                              <a:gd name="T38" fmla="*/ 15240 w 23812"/>
                              <a:gd name="T39" fmla="*/ 1225 h 53041"/>
                              <a:gd name="T40" fmla="*/ 23812 w 23812"/>
                              <a:gd name="T41" fmla="*/ 0 h 53041"/>
                              <a:gd name="T42" fmla="*/ 0 w 23812"/>
                              <a:gd name="T43" fmla="*/ 0 h 53041"/>
                              <a:gd name="T44" fmla="*/ 23812 w 23812"/>
                              <a:gd name="T45" fmla="*/ 53041 h 530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T42" t="T43" r="T44" b="T45"/>
                            <a:pathLst>
                              <a:path w="23812" h="53041">
                                <a:moveTo>
                                  <a:pt x="23812" y="0"/>
                                </a:moveTo>
                                <a:lnTo>
                                  <a:pt x="23812" y="7435"/>
                                </a:lnTo>
                                <a:lnTo>
                                  <a:pt x="16764" y="8845"/>
                                </a:lnTo>
                                <a:cubicBezTo>
                                  <a:pt x="15240" y="10369"/>
                                  <a:pt x="13716" y="10369"/>
                                  <a:pt x="12192" y="11893"/>
                                </a:cubicBezTo>
                                <a:cubicBezTo>
                                  <a:pt x="10668" y="13417"/>
                                  <a:pt x="9144" y="14941"/>
                                  <a:pt x="9144" y="17989"/>
                                </a:cubicBezTo>
                                <a:cubicBezTo>
                                  <a:pt x="7620" y="19513"/>
                                  <a:pt x="7620" y="21037"/>
                                  <a:pt x="9144" y="24085"/>
                                </a:cubicBezTo>
                                <a:cubicBezTo>
                                  <a:pt x="9144" y="27133"/>
                                  <a:pt x="9144" y="28657"/>
                                  <a:pt x="10668" y="31705"/>
                                </a:cubicBezTo>
                                <a:cubicBezTo>
                                  <a:pt x="10668" y="33229"/>
                                  <a:pt x="12192" y="36277"/>
                                  <a:pt x="13716" y="37801"/>
                                </a:cubicBezTo>
                                <a:cubicBezTo>
                                  <a:pt x="15240" y="39325"/>
                                  <a:pt x="16764" y="40849"/>
                                  <a:pt x="18288" y="42373"/>
                                </a:cubicBezTo>
                                <a:cubicBezTo>
                                  <a:pt x="19812" y="43897"/>
                                  <a:pt x="21336" y="43897"/>
                                  <a:pt x="22860" y="45421"/>
                                </a:cubicBezTo>
                                <a:lnTo>
                                  <a:pt x="23812" y="45230"/>
                                </a:lnTo>
                                <a:lnTo>
                                  <a:pt x="23812" y="52724"/>
                                </a:lnTo>
                                <a:lnTo>
                                  <a:pt x="22860" y="53041"/>
                                </a:lnTo>
                                <a:cubicBezTo>
                                  <a:pt x="19812" y="53041"/>
                                  <a:pt x="16764" y="51517"/>
                                  <a:pt x="13716" y="49993"/>
                                </a:cubicBezTo>
                                <a:cubicBezTo>
                                  <a:pt x="12192" y="48469"/>
                                  <a:pt x="9144" y="46945"/>
                                  <a:pt x="7620" y="43897"/>
                                </a:cubicBezTo>
                                <a:cubicBezTo>
                                  <a:pt x="4572" y="42373"/>
                                  <a:pt x="3048" y="39325"/>
                                  <a:pt x="1524" y="34753"/>
                                </a:cubicBezTo>
                                <a:cubicBezTo>
                                  <a:pt x="0" y="31705"/>
                                  <a:pt x="0" y="28657"/>
                                  <a:pt x="0" y="24085"/>
                                </a:cubicBezTo>
                                <a:cubicBezTo>
                                  <a:pt x="0" y="21037"/>
                                  <a:pt x="0" y="17989"/>
                                  <a:pt x="1524" y="14941"/>
                                </a:cubicBezTo>
                                <a:cubicBezTo>
                                  <a:pt x="1524" y="11893"/>
                                  <a:pt x="3048" y="10369"/>
                                  <a:pt x="6096" y="7321"/>
                                </a:cubicBezTo>
                                <a:cubicBezTo>
                                  <a:pt x="9144" y="5797"/>
                                  <a:pt x="12192" y="2749"/>
                                  <a:pt x="15240" y="1225"/>
                                </a:cubicBezTo>
                                <a:lnTo>
                                  <a:pt x="23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959128" name="Shape 233"/>
                        <wps:cNvSpPr>
                          <a:spLocks/>
                        </wps:cNvSpPr>
                        <wps:spPr bwMode="auto">
                          <a:xfrm>
                            <a:off x="37566" y="16718"/>
                            <a:ext cx="320" cy="747"/>
                          </a:xfrm>
                          <a:custGeom>
                            <a:avLst/>
                            <a:gdLst>
                              <a:gd name="T0" fmla="*/ 12192 w 32005"/>
                              <a:gd name="T1" fmla="*/ 0 h 74676"/>
                              <a:gd name="T2" fmla="*/ 16764 w 32005"/>
                              <a:gd name="T3" fmla="*/ 0 h 74676"/>
                              <a:gd name="T4" fmla="*/ 18289 w 32005"/>
                              <a:gd name="T5" fmla="*/ 0 h 74676"/>
                              <a:gd name="T6" fmla="*/ 19812 w 32005"/>
                              <a:gd name="T7" fmla="*/ 0 h 74676"/>
                              <a:gd name="T8" fmla="*/ 21337 w 32005"/>
                              <a:gd name="T9" fmla="*/ 0 h 74676"/>
                              <a:gd name="T10" fmla="*/ 21337 w 32005"/>
                              <a:gd name="T11" fmla="*/ 1524 h 74676"/>
                              <a:gd name="T12" fmla="*/ 22861 w 32005"/>
                              <a:gd name="T13" fmla="*/ 3048 h 74676"/>
                              <a:gd name="T14" fmla="*/ 22861 w 32005"/>
                              <a:gd name="T15" fmla="*/ 4572 h 74676"/>
                              <a:gd name="T16" fmla="*/ 22861 w 32005"/>
                              <a:gd name="T17" fmla="*/ 6096 h 74676"/>
                              <a:gd name="T18" fmla="*/ 21337 w 32005"/>
                              <a:gd name="T19" fmla="*/ 6096 h 74676"/>
                              <a:gd name="T20" fmla="*/ 19812 w 32005"/>
                              <a:gd name="T21" fmla="*/ 6096 h 74676"/>
                              <a:gd name="T22" fmla="*/ 18289 w 32005"/>
                              <a:gd name="T23" fmla="*/ 6096 h 74676"/>
                              <a:gd name="T24" fmla="*/ 15241 w 32005"/>
                              <a:gd name="T25" fmla="*/ 7620 h 74676"/>
                              <a:gd name="T26" fmla="*/ 12192 w 32005"/>
                              <a:gd name="T27" fmla="*/ 9144 h 74676"/>
                              <a:gd name="T28" fmla="*/ 10668 w 32005"/>
                              <a:gd name="T29" fmla="*/ 12192 h 74676"/>
                              <a:gd name="T30" fmla="*/ 12192 w 32005"/>
                              <a:gd name="T31" fmla="*/ 15240 h 74676"/>
                              <a:gd name="T32" fmla="*/ 13716 w 32005"/>
                              <a:gd name="T33" fmla="*/ 19812 h 74676"/>
                              <a:gd name="T34" fmla="*/ 15241 w 32005"/>
                              <a:gd name="T35" fmla="*/ 24384 h 74676"/>
                              <a:gd name="T36" fmla="*/ 24384 w 32005"/>
                              <a:gd name="T37" fmla="*/ 21336 h 74676"/>
                              <a:gd name="T38" fmla="*/ 25908 w 32005"/>
                              <a:gd name="T39" fmla="*/ 21336 h 74676"/>
                              <a:gd name="T40" fmla="*/ 27432 w 32005"/>
                              <a:gd name="T41" fmla="*/ 22860 h 74676"/>
                              <a:gd name="T42" fmla="*/ 27432 w 32005"/>
                              <a:gd name="T43" fmla="*/ 24384 h 74676"/>
                              <a:gd name="T44" fmla="*/ 27432 w 32005"/>
                              <a:gd name="T45" fmla="*/ 25908 h 74676"/>
                              <a:gd name="T46" fmla="*/ 27432 w 32005"/>
                              <a:gd name="T47" fmla="*/ 27432 h 74676"/>
                              <a:gd name="T48" fmla="*/ 16764 w 32005"/>
                              <a:gd name="T49" fmla="*/ 32004 h 74676"/>
                              <a:gd name="T50" fmla="*/ 32005 w 32005"/>
                              <a:gd name="T51" fmla="*/ 70104 h 74676"/>
                              <a:gd name="T52" fmla="*/ 32005 w 32005"/>
                              <a:gd name="T53" fmla="*/ 71628 h 74676"/>
                              <a:gd name="T54" fmla="*/ 30480 w 32005"/>
                              <a:gd name="T55" fmla="*/ 73152 h 74676"/>
                              <a:gd name="T56" fmla="*/ 28956 w 32005"/>
                              <a:gd name="T57" fmla="*/ 73152 h 74676"/>
                              <a:gd name="T58" fmla="*/ 25908 w 32005"/>
                              <a:gd name="T59" fmla="*/ 74676 h 74676"/>
                              <a:gd name="T60" fmla="*/ 24384 w 32005"/>
                              <a:gd name="T61" fmla="*/ 74676 h 74676"/>
                              <a:gd name="T62" fmla="*/ 24384 w 32005"/>
                              <a:gd name="T63" fmla="*/ 73152 h 74676"/>
                              <a:gd name="T64" fmla="*/ 9144 w 32005"/>
                              <a:gd name="T65" fmla="*/ 35052 h 74676"/>
                              <a:gd name="T66" fmla="*/ 3048 w 32005"/>
                              <a:gd name="T67" fmla="*/ 36576 h 74676"/>
                              <a:gd name="T68" fmla="*/ 1525 w 32005"/>
                              <a:gd name="T69" fmla="*/ 36576 h 74676"/>
                              <a:gd name="T70" fmla="*/ 0 w 32005"/>
                              <a:gd name="T71" fmla="*/ 35052 h 74676"/>
                              <a:gd name="T72" fmla="*/ 0 w 32005"/>
                              <a:gd name="T73" fmla="*/ 32004 h 74676"/>
                              <a:gd name="T74" fmla="*/ 0 w 32005"/>
                              <a:gd name="T75" fmla="*/ 30480 h 74676"/>
                              <a:gd name="T76" fmla="*/ 6097 w 32005"/>
                              <a:gd name="T77" fmla="*/ 27432 h 74676"/>
                              <a:gd name="T78" fmla="*/ 4573 w 32005"/>
                              <a:gd name="T79" fmla="*/ 22860 h 74676"/>
                              <a:gd name="T80" fmla="*/ 3048 w 32005"/>
                              <a:gd name="T81" fmla="*/ 15240 h 74676"/>
                              <a:gd name="T82" fmla="*/ 3048 w 32005"/>
                              <a:gd name="T83" fmla="*/ 9144 h 74676"/>
                              <a:gd name="T84" fmla="*/ 6097 w 32005"/>
                              <a:gd name="T85" fmla="*/ 4572 h 74676"/>
                              <a:gd name="T86" fmla="*/ 12192 w 32005"/>
                              <a:gd name="T87" fmla="*/ 0 h 74676"/>
                              <a:gd name="T88" fmla="*/ 0 w 32005"/>
                              <a:gd name="T89" fmla="*/ 0 h 74676"/>
                              <a:gd name="T90" fmla="*/ 32005 w 32005"/>
                              <a:gd name="T91" fmla="*/ 74676 h 746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</a:cxnLst>
                            <a:rect l="T88" t="T89" r="T90" b="T91"/>
                            <a:pathLst>
                              <a:path w="32005" h="74676">
                                <a:moveTo>
                                  <a:pt x="12192" y="0"/>
                                </a:moveTo>
                                <a:cubicBezTo>
                                  <a:pt x="13716" y="0"/>
                                  <a:pt x="15241" y="0"/>
                                  <a:pt x="16764" y="0"/>
                                </a:cubicBezTo>
                                <a:cubicBezTo>
                                  <a:pt x="16764" y="0"/>
                                  <a:pt x="18289" y="0"/>
                                  <a:pt x="18289" y="0"/>
                                </a:cubicBezTo>
                                <a:cubicBezTo>
                                  <a:pt x="19812" y="0"/>
                                  <a:pt x="19812" y="0"/>
                                  <a:pt x="19812" y="0"/>
                                </a:cubicBezTo>
                                <a:cubicBezTo>
                                  <a:pt x="19812" y="0"/>
                                  <a:pt x="21337" y="0"/>
                                  <a:pt x="21337" y="0"/>
                                </a:cubicBezTo>
                                <a:cubicBezTo>
                                  <a:pt x="21337" y="0"/>
                                  <a:pt x="21337" y="0"/>
                                  <a:pt x="21337" y="1524"/>
                                </a:cubicBezTo>
                                <a:cubicBezTo>
                                  <a:pt x="21337" y="1524"/>
                                  <a:pt x="22861" y="1524"/>
                                  <a:pt x="22861" y="3048"/>
                                </a:cubicBezTo>
                                <a:cubicBezTo>
                                  <a:pt x="22861" y="3048"/>
                                  <a:pt x="22861" y="4572"/>
                                  <a:pt x="22861" y="4572"/>
                                </a:cubicBezTo>
                                <a:cubicBezTo>
                                  <a:pt x="22861" y="6096"/>
                                  <a:pt x="22861" y="6096"/>
                                  <a:pt x="22861" y="6096"/>
                                </a:cubicBezTo>
                                <a:cubicBezTo>
                                  <a:pt x="22861" y="6096"/>
                                  <a:pt x="21337" y="6096"/>
                                  <a:pt x="21337" y="6096"/>
                                </a:cubicBezTo>
                                <a:cubicBezTo>
                                  <a:pt x="21337" y="6096"/>
                                  <a:pt x="19812" y="6096"/>
                                  <a:pt x="19812" y="6096"/>
                                </a:cubicBezTo>
                                <a:cubicBezTo>
                                  <a:pt x="19812" y="6096"/>
                                  <a:pt x="18289" y="6096"/>
                                  <a:pt x="18289" y="6096"/>
                                </a:cubicBezTo>
                                <a:cubicBezTo>
                                  <a:pt x="16764" y="6096"/>
                                  <a:pt x="16764" y="6096"/>
                                  <a:pt x="15241" y="7620"/>
                                </a:cubicBezTo>
                                <a:cubicBezTo>
                                  <a:pt x="13716" y="7620"/>
                                  <a:pt x="13716" y="7620"/>
                                  <a:pt x="12192" y="9144"/>
                                </a:cubicBezTo>
                                <a:cubicBezTo>
                                  <a:pt x="12192" y="9144"/>
                                  <a:pt x="12192" y="10668"/>
                                  <a:pt x="10668" y="12192"/>
                                </a:cubicBezTo>
                                <a:cubicBezTo>
                                  <a:pt x="10668" y="12192"/>
                                  <a:pt x="10668" y="13716"/>
                                  <a:pt x="12192" y="15240"/>
                                </a:cubicBezTo>
                                <a:cubicBezTo>
                                  <a:pt x="12192" y="16764"/>
                                  <a:pt x="12192" y="18288"/>
                                  <a:pt x="13716" y="19812"/>
                                </a:cubicBezTo>
                                <a:lnTo>
                                  <a:pt x="15241" y="24384"/>
                                </a:lnTo>
                                <a:lnTo>
                                  <a:pt x="24384" y="21336"/>
                                </a:lnTo>
                                <a:cubicBezTo>
                                  <a:pt x="24384" y="21336"/>
                                  <a:pt x="25908" y="21336"/>
                                  <a:pt x="25908" y="21336"/>
                                </a:cubicBezTo>
                                <a:cubicBezTo>
                                  <a:pt x="25908" y="21336"/>
                                  <a:pt x="25908" y="21336"/>
                                  <a:pt x="27432" y="22860"/>
                                </a:cubicBezTo>
                                <a:cubicBezTo>
                                  <a:pt x="27432" y="22860"/>
                                  <a:pt x="27432" y="22860"/>
                                  <a:pt x="27432" y="24384"/>
                                </a:cubicBezTo>
                                <a:cubicBezTo>
                                  <a:pt x="27432" y="24384"/>
                                  <a:pt x="28956" y="25908"/>
                                  <a:pt x="27432" y="25908"/>
                                </a:cubicBezTo>
                                <a:cubicBezTo>
                                  <a:pt x="27432" y="27432"/>
                                  <a:pt x="27432" y="27432"/>
                                  <a:pt x="27432" y="27432"/>
                                </a:cubicBezTo>
                                <a:lnTo>
                                  <a:pt x="16764" y="32004"/>
                                </a:lnTo>
                                <a:lnTo>
                                  <a:pt x="32005" y="70104"/>
                                </a:lnTo>
                                <a:cubicBezTo>
                                  <a:pt x="32005" y="70104"/>
                                  <a:pt x="32005" y="70104"/>
                                  <a:pt x="32005" y="71628"/>
                                </a:cubicBezTo>
                                <a:cubicBezTo>
                                  <a:pt x="32005" y="71628"/>
                                  <a:pt x="30480" y="71628"/>
                                  <a:pt x="30480" y="73152"/>
                                </a:cubicBezTo>
                                <a:cubicBezTo>
                                  <a:pt x="30480" y="73152"/>
                                  <a:pt x="28956" y="73152"/>
                                  <a:pt x="28956" y="73152"/>
                                </a:cubicBezTo>
                                <a:cubicBezTo>
                                  <a:pt x="27432" y="73152"/>
                                  <a:pt x="27432" y="73152"/>
                                  <a:pt x="25908" y="74676"/>
                                </a:cubicBezTo>
                                <a:cubicBezTo>
                                  <a:pt x="24384" y="74676"/>
                                  <a:pt x="24384" y="74676"/>
                                  <a:pt x="24384" y="74676"/>
                                </a:cubicBezTo>
                                <a:cubicBezTo>
                                  <a:pt x="24384" y="73152"/>
                                  <a:pt x="24384" y="73152"/>
                                  <a:pt x="24384" y="73152"/>
                                </a:cubicBezTo>
                                <a:lnTo>
                                  <a:pt x="9144" y="35052"/>
                                </a:lnTo>
                                <a:lnTo>
                                  <a:pt x="3048" y="36576"/>
                                </a:lnTo>
                                <a:cubicBezTo>
                                  <a:pt x="3048" y="36576"/>
                                  <a:pt x="1525" y="36576"/>
                                  <a:pt x="1525" y="36576"/>
                                </a:cubicBezTo>
                                <a:cubicBezTo>
                                  <a:pt x="1525" y="36576"/>
                                  <a:pt x="0" y="35052"/>
                                  <a:pt x="0" y="35052"/>
                                </a:cubicBezTo>
                                <a:cubicBezTo>
                                  <a:pt x="0" y="33528"/>
                                  <a:pt x="0" y="33528"/>
                                  <a:pt x="0" y="32004"/>
                                </a:cubicBezTo>
                                <a:cubicBezTo>
                                  <a:pt x="0" y="30480"/>
                                  <a:pt x="0" y="30480"/>
                                  <a:pt x="0" y="30480"/>
                                </a:cubicBezTo>
                                <a:lnTo>
                                  <a:pt x="6097" y="27432"/>
                                </a:lnTo>
                                <a:lnTo>
                                  <a:pt x="4573" y="22860"/>
                                </a:lnTo>
                                <a:cubicBezTo>
                                  <a:pt x="3048" y="19812"/>
                                  <a:pt x="3048" y="18288"/>
                                  <a:pt x="3048" y="15240"/>
                                </a:cubicBezTo>
                                <a:cubicBezTo>
                                  <a:pt x="3048" y="12192"/>
                                  <a:pt x="3048" y="10668"/>
                                  <a:pt x="3048" y="9144"/>
                                </a:cubicBezTo>
                                <a:cubicBezTo>
                                  <a:pt x="4573" y="7620"/>
                                  <a:pt x="4573" y="4572"/>
                                  <a:pt x="6097" y="4572"/>
                                </a:cubicBezTo>
                                <a:cubicBezTo>
                                  <a:pt x="7620" y="3048"/>
                                  <a:pt x="10668" y="1524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229512" name="Shape 234"/>
                        <wps:cNvSpPr>
                          <a:spLocks/>
                        </wps:cNvSpPr>
                        <wps:spPr bwMode="auto">
                          <a:xfrm>
                            <a:off x="38170" y="16794"/>
                            <a:ext cx="250" cy="530"/>
                          </a:xfrm>
                          <a:custGeom>
                            <a:avLst/>
                            <a:gdLst>
                              <a:gd name="T0" fmla="*/ 2096 w 24956"/>
                              <a:gd name="T1" fmla="*/ 0 h 53023"/>
                              <a:gd name="T2" fmla="*/ 9716 w 24956"/>
                              <a:gd name="T3" fmla="*/ 3048 h 53023"/>
                              <a:gd name="T4" fmla="*/ 17336 w 24956"/>
                              <a:gd name="T5" fmla="*/ 7620 h 53023"/>
                              <a:gd name="T6" fmla="*/ 21908 w 24956"/>
                              <a:gd name="T7" fmla="*/ 18288 h 53023"/>
                              <a:gd name="T8" fmla="*/ 24956 w 24956"/>
                              <a:gd name="T9" fmla="*/ 27432 h 53023"/>
                              <a:gd name="T10" fmla="*/ 23432 w 24956"/>
                              <a:gd name="T11" fmla="*/ 38100 h 53023"/>
                              <a:gd name="T12" fmla="*/ 17336 w 24956"/>
                              <a:gd name="T13" fmla="*/ 45720 h 53023"/>
                              <a:gd name="T14" fmla="*/ 8192 w 24956"/>
                              <a:gd name="T15" fmla="*/ 50292 h 53023"/>
                              <a:gd name="T16" fmla="*/ 0 w 24956"/>
                              <a:gd name="T17" fmla="*/ 53023 h 53023"/>
                              <a:gd name="T18" fmla="*/ 0 w 24956"/>
                              <a:gd name="T19" fmla="*/ 45530 h 53023"/>
                              <a:gd name="T20" fmla="*/ 6668 w 24956"/>
                              <a:gd name="T21" fmla="*/ 44196 h 53023"/>
                              <a:gd name="T22" fmla="*/ 12764 w 24956"/>
                              <a:gd name="T23" fmla="*/ 41148 h 53023"/>
                              <a:gd name="T24" fmla="*/ 15811 w 24956"/>
                              <a:gd name="T25" fmla="*/ 35052 h 53023"/>
                              <a:gd name="T26" fmla="*/ 15811 w 24956"/>
                              <a:gd name="T27" fmla="*/ 28956 h 53023"/>
                              <a:gd name="T28" fmla="*/ 14288 w 24956"/>
                              <a:gd name="T29" fmla="*/ 21336 h 53023"/>
                              <a:gd name="T30" fmla="*/ 11240 w 24956"/>
                              <a:gd name="T31" fmla="*/ 15240 h 53023"/>
                              <a:gd name="T32" fmla="*/ 6668 w 24956"/>
                              <a:gd name="T33" fmla="*/ 10668 h 53023"/>
                              <a:gd name="T34" fmla="*/ 572 w 24956"/>
                              <a:gd name="T35" fmla="*/ 7620 h 53023"/>
                              <a:gd name="T36" fmla="*/ 0 w 24956"/>
                              <a:gd name="T37" fmla="*/ 7735 h 53023"/>
                              <a:gd name="T38" fmla="*/ 0 w 24956"/>
                              <a:gd name="T39" fmla="*/ 299 h 53023"/>
                              <a:gd name="T40" fmla="*/ 2096 w 24956"/>
                              <a:gd name="T41" fmla="*/ 0 h 53023"/>
                              <a:gd name="T42" fmla="*/ 0 w 24956"/>
                              <a:gd name="T43" fmla="*/ 0 h 53023"/>
                              <a:gd name="T44" fmla="*/ 24956 w 24956"/>
                              <a:gd name="T45" fmla="*/ 53023 h 530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T42" t="T43" r="T44" b="T45"/>
                            <a:pathLst>
                              <a:path w="24956" h="53023">
                                <a:moveTo>
                                  <a:pt x="2096" y="0"/>
                                </a:moveTo>
                                <a:cubicBezTo>
                                  <a:pt x="5144" y="0"/>
                                  <a:pt x="8192" y="1524"/>
                                  <a:pt x="9716" y="3048"/>
                                </a:cubicBezTo>
                                <a:cubicBezTo>
                                  <a:pt x="12764" y="3048"/>
                                  <a:pt x="14288" y="6096"/>
                                  <a:pt x="17336" y="7620"/>
                                </a:cubicBezTo>
                                <a:cubicBezTo>
                                  <a:pt x="18860" y="10668"/>
                                  <a:pt x="20384" y="13716"/>
                                  <a:pt x="21908" y="18288"/>
                                </a:cubicBezTo>
                                <a:cubicBezTo>
                                  <a:pt x="23432" y="21336"/>
                                  <a:pt x="24956" y="24384"/>
                                  <a:pt x="24956" y="27432"/>
                                </a:cubicBezTo>
                                <a:cubicBezTo>
                                  <a:pt x="24956" y="32004"/>
                                  <a:pt x="24956" y="35052"/>
                                  <a:pt x="23432" y="38100"/>
                                </a:cubicBezTo>
                                <a:cubicBezTo>
                                  <a:pt x="21908" y="41148"/>
                                  <a:pt x="20384" y="42672"/>
                                  <a:pt x="17336" y="45720"/>
                                </a:cubicBezTo>
                                <a:cubicBezTo>
                                  <a:pt x="15811" y="47244"/>
                                  <a:pt x="12764" y="50292"/>
                                  <a:pt x="8192" y="50292"/>
                                </a:cubicBezTo>
                                <a:lnTo>
                                  <a:pt x="0" y="53023"/>
                                </a:lnTo>
                                <a:lnTo>
                                  <a:pt x="0" y="45530"/>
                                </a:lnTo>
                                <a:lnTo>
                                  <a:pt x="6668" y="44196"/>
                                </a:lnTo>
                                <a:cubicBezTo>
                                  <a:pt x="9716" y="42672"/>
                                  <a:pt x="11240" y="41148"/>
                                  <a:pt x="12764" y="41148"/>
                                </a:cubicBezTo>
                                <a:cubicBezTo>
                                  <a:pt x="14288" y="39624"/>
                                  <a:pt x="14288" y="36576"/>
                                  <a:pt x="15811" y="35052"/>
                                </a:cubicBezTo>
                                <a:cubicBezTo>
                                  <a:pt x="15811" y="33528"/>
                                  <a:pt x="15811" y="30480"/>
                                  <a:pt x="15811" y="28956"/>
                                </a:cubicBezTo>
                                <a:cubicBezTo>
                                  <a:pt x="15811" y="25908"/>
                                  <a:pt x="14288" y="24384"/>
                                  <a:pt x="14288" y="21336"/>
                                </a:cubicBezTo>
                                <a:cubicBezTo>
                                  <a:pt x="12764" y="18288"/>
                                  <a:pt x="11240" y="16764"/>
                                  <a:pt x="11240" y="15240"/>
                                </a:cubicBezTo>
                                <a:cubicBezTo>
                                  <a:pt x="9716" y="13716"/>
                                  <a:pt x="8192" y="10668"/>
                                  <a:pt x="6668" y="10668"/>
                                </a:cubicBezTo>
                                <a:cubicBezTo>
                                  <a:pt x="5144" y="9144"/>
                                  <a:pt x="2096" y="7620"/>
                                  <a:pt x="572" y="7620"/>
                                </a:cubicBezTo>
                                <a:lnTo>
                                  <a:pt x="0" y="7735"/>
                                </a:lnTo>
                                <a:lnTo>
                                  <a:pt x="0" y="299"/>
                                </a:lnTo>
                                <a:lnTo>
                                  <a:pt x="2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3570644" name="Shape 235"/>
                        <wps:cNvSpPr>
                          <a:spLocks/>
                        </wps:cNvSpPr>
                        <wps:spPr bwMode="auto">
                          <a:xfrm>
                            <a:off x="38359" y="16459"/>
                            <a:ext cx="320" cy="701"/>
                          </a:xfrm>
                          <a:custGeom>
                            <a:avLst/>
                            <a:gdLst>
                              <a:gd name="T0" fmla="*/ 3048 w 32004"/>
                              <a:gd name="T1" fmla="*/ 0 h 70104"/>
                              <a:gd name="T2" fmla="*/ 4572 w 32004"/>
                              <a:gd name="T3" fmla="*/ 0 h 70104"/>
                              <a:gd name="T4" fmla="*/ 6096 w 32004"/>
                              <a:gd name="T5" fmla="*/ 0 h 70104"/>
                              <a:gd name="T6" fmla="*/ 7620 w 32004"/>
                              <a:gd name="T7" fmla="*/ 0 h 70104"/>
                              <a:gd name="T8" fmla="*/ 32004 w 32004"/>
                              <a:gd name="T9" fmla="*/ 65532 h 70104"/>
                              <a:gd name="T10" fmla="*/ 32004 w 32004"/>
                              <a:gd name="T11" fmla="*/ 67056 h 70104"/>
                              <a:gd name="T12" fmla="*/ 30480 w 32004"/>
                              <a:gd name="T13" fmla="*/ 68580 h 70104"/>
                              <a:gd name="T14" fmla="*/ 28956 w 32004"/>
                              <a:gd name="T15" fmla="*/ 68580 h 70104"/>
                              <a:gd name="T16" fmla="*/ 27432 w 32004"/>
                              <a:gd name="T17" fmla="*/ 70104 h 70104"/>
                              <a:gd name="T18" fmla="*/ 25908 w 32004"/>
                              <a:gd name="T19" fmla="*/ 70104 h 70104"/>
                              <a:gd name="T20" fmla="*/ 24384 w 32004"/>
                              <a:gd name="T21" fmla="*/ 70104 h 70104"/>
                              <a:gd name="T22" fmla="*/ 24384 w 32004"/>
                              <a:gd name="T23" fmla="*/ 68580 h 70104"/>
                              <a:gd name="T24" fmla="*/ 0 w 32004"/>
                              <a:gd name="T25" fmla="*/ 3048 h 70104"/>
                              <a:gd name="T26" fmla="*/ 0 w 32004"/>
                              <a:gd name="T27" fmla="*/ 1524 h 70104"/>
                              <a:gd name="T28" fmla="*/ 1524 w 32004"/>
                              <a:gd name="T29" fmla="*/ 1524 h 70104"/>
                              <a:gd name="T30" fmla="*/ 3048 w 32004"/>
                              <a:gd name="T31" fmla="*/ 0 h 70104"/>
                              <a:gd name="T32" fmla="*/ 0 w 32004"/>
                              <a:gd name="T33" fmla="*/ 0 h 70104"/>
                              <a:gd name="T34" fmla="*/ 32004 w 32004"/>
                              <a:gd name="T35" fmla="*/ 70104 h 701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32004" h="70104">
                                <a:moveTo>
                                  <a:pt x="3048" y="0"/>
                                </a:moveTo>
                                <a:cubicBezTo>
                                  <a:pt x="3048" y="0"/>
                                  <a:pt x="4572" y="0"/>
                                  <a:pt x="4572" y="0"/>
                                </a:cubicBezTo>
                                <a:cubicBezTo>
                                  <a:pt x="6096" y="0"/>
                                  <a:pt x="6096" y="0"/>
                                  <a:pt x="6096" y="0"/>
                                </a:cubicBezTo>
                                <a:cubicBezTo>
                                  <a:pt x="6096" y="0"/>
                                  <a:pt x="6096" y="0"/>
                                  <a:pt x="7620" y="0"/>
                                </a:cubicBezTo>
                                <a:lnTo>
                                  <a:pt x="32004" y="65532"/>
                                </a:lnTo>
                                <a:cubicBezTo>
                                  <a:pt x="32004" y="65532"/>
                                  <a:pt x="32004" y="67056"/>
                                  <a:pt x="32004" y="67056"/>
                                </a:cubicBezTo>
                                <a:cubicBezTo>
                                  <a:pt x="32004" y="67056"/>
                                  <a:pt x="32004" y="68580"/>
                                  <a:pt x="30480" y="68580"/>
                                </a:cubicBezTo>
                                <a:cubicBezTo>
                                  <a:pt x="30480" y="68580"/>
                                  <a:pt x="28956" y="68580"/>
                                  <a:pt x="28956" y="68580"/>
                                </a:cubicBezTo>
                                <a:cubicBezTo>
                                  <a:pt x="27432" y="68580"/>
                                  <a:pt x="27432" y="70104"/>
                                  <a:pt x="27432" y="70104"/>
                                </a:cubicBezTo>
                                <a:cubicBezTo>
                                  <a:pt x="25908" y="70104"/>
                                  <a:pt x="25908" y="70104"/>
                                  <a:pt x="25908" y="70104"/>
                                </a:cubicBezTo>
                                <a:cubicBezTo>
                                  <a:pt x="25908" y="70104"/>
                                  <a:pt x="24384" y="70104"/>
                                  <a:pt x="24384" y="70104"/>
                                </a:cubicBezTo>
                                <a:cubicBezTo>
                                  <a:pt x="24384" y="70104"/>
                                  <a:pt x="24384" y="68580"/>
                                  <a:pt x="24384" y="68580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3048"/>
                                  <a:pt x="0" y="1524"/>
                                  <a:pt x="0" y="1524"/>
                                </a:cubicBezTo>
                                <a:cubicBezTo>
                                  <a:pt x="0" y="1524"/>
                                  <a:pt x="0" y="1524"/>
                                  <a:pt x="1524" y="1524"/>
                                </a:cubicBezTo>
                                <a:cubicBezTo>
                                  <a:pt x="1524" y="1524"/>
                                  <a:pt x="1524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21721" name="Shape 236"/>
                        <wps:cNvSpPr>
                          <a:spLocks/>
                        </wps:cNvSpPr>
                        <wps:spPr bwMode="auto">
                          <a:xfrm>
                            <a:off x="38922" y="16419"/>
                            <a:ext cx="239" cy="527"/>
                          </a:xfrm>
                          <a:custGeom>
                            <a:avLst/>
                            <a:gdLst>
                              <a:gd name="T0" fmla="*/ 23812 w 23812"/>
                              <a:gd name="T1" fmla="*/ 0 h 52741"/>
                              <a:gd name="T2" fmla="*/ 23812 w 23812"/>
                              <a:gd name="T3" fmla="*/ 7136 h 52741"/>
                              <a:gd name="T4" fmla="*/ 16763 w 23812"/>
                              <a:gd name="T5" fmla="*/ 8545 h 52741"/>
                              <a:gd name="T6" fmla="*/ 12192 w 23812"/>
                              <a:gd name="T7" fmla="*/ 13117 h 52741"/>
                              <a:gd name="T8" fmla="*/ 9144 w 23812"/>
                              <a:gd name="T9" fmla="*/ 17689 h 52741"/>
                              <a:gd name="T10" fmla="*/ 9144 w 23812"/>
                              <a:gd name="T11" fmla="*/ 23785 h 52741"/>
                              <a:gd name="T12" fmla="*/ 10668 w 23812"/>
                              <a:gd name="T13" fmla="*/ 31405 h 52741"/>
                              <a:gd name="T14" fmla="*/ 13715 w 23812"/>
                              <a:gd name="T15" fmla="*/ 37501 h 52741"/>
                              <a:gd name="T16" fmla="*/ 18288 w 23812"/>
                              <a:gd name="T17" fmla="*/ 42073 h 52741"/>
                              <a:gd name="T18" fmla="*/ 22860 w 23812"/>
                              <a:gd name="T19" fmla="*/ 45121 h 52741"/>
                              <a:gd name="T20" fmla="*/ 23812 w 23812"/>
                              <a:gd name="T21" fmla="*/ 44931 h 52741"/>
                              <a:gd name="T22" fmla="*/ 23812 w 23812"/>
                              <a:gd name="T23" fmla="*/ 52583 h 52741"/>
                              <a:gd name="T24" fmla="*/ 22860 w 23812"/>
                              <a:gd name="T25" fmla="*/ 52741 h 52741"/>
                              <a:gd name="T26" fmla="*/ 13715 w 23812"/>
                              <a:gd name="T27" fmla="*/ 51217 h 52741"/>
                              <a:gd name="T28" fmla="*/ 7620 w 23812"/>
                              <a:gd name="T29" fmla="*/ 45121 h 52741"/>
                              <a:gd name="T30" fmla="*/ 1524 w 23812"/>
                              <a:gd name="T31" fmla="*/ 34453 h 52741"/>
                              <a:gd name="T32" fmla="*/ 0 w 23812"/>
                              <a:gd name="T33" fmla="*/ 25309 h 52741"/>
                              <a:gd name="T34" fmla="*/ 1524 w 23812"/>
                              <a:gd name="T35" fmla="*/ 14641 h 52741"/>
                              <a:gd name="T36" fmla="*/ 6096 w 23812"/>
                              <a:gd name="T37" fmla="*/ 7021 h 52741"/>
                              <a:gd name="T38" fmla="*/ 15240 w 23812"/>
                              <a:gd name="T39" fmla="*/ 2449 h 52741"/>
                              <a:gd name="T40" fmla="*/ 23812 w 23812"/>
                              <a:gd name="T41" fmla="*/ 0 h 52741"/>
                              <a:gd name="T42" fmla="*/ 0 w 23812"/>
                              <a:gd name="T43" fmla="*/ 0 h 52741"/>
                              <a:gd name="T44" fmla="*/ 23812 w 23812"/>
                              <a:gd name="T45" fmla="*/ 52741 h 527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T42" t="T43" r="T44" b="T45"/>
                            <a:pathLst>
                              <a:path w="23812" h="52741">
                                <a:moveTo>
                                  <a:pt x="23812" y="0"/>
                                </a:moveTo>
                                <a:lnTo>
                                  <a:pt x="23812" y="7136"/>
                                </a:lnTo>
                                <a:lnTo>
                                  <a:pt x="16763" y="8545"/>
                                </a:lnTo>
                                <a:cubicBezTo>
                                  <a:pt x="15240" y="10069"/>
                                  <a:pt x="13715" y="11593"/>
                                  <a:pt x="12192" y="13117"/>
                                </a:cubicBezTo>
                                <a:cubicBezTo>
                                  <a:pt x="10668" y="14641"/>
                                  <a:pt x="9144" y="16165"/>
                                  <a:pt x="9144" y="17689"/>
                                </a:cubicBezTo>
                                <a:cubicBezTo>
                                  <a:pt x="7620" y="19214"/>
                                  <a:pt x="7620" y="22261"/>
                                  <a:pt x="9144" y="23785"/>
                                </a:cubicBezTo>
                                <a:cubicBezTo>
                                  <a:pt x="9144" y="26833"/>
                                  <a:pt x="9144" y="28357"/>
                                  <a:pt x="10668" y="31405"/>
                                </a:cubicBezTo>
                                <a:cubicBezTo>
                                  <a:pt x="10668" y="34453"/>
                                  <a:pt x="12192" y="35977"/>
                                  <a:pt x="13715" y="37501"/>
                                </a:cubicBezTo>
                                <a:cubicBezTo>
                                  <a:pt x="15240" y="40549"/>
                                  <a:pt x="16763" y="42073"/>
                                  <a:pt x="18288" y="42073"/>
                                </a:cubicBezTo>
                                <a:cubicBezTo>
                                  <a:pt x="19812" y="43597"/>
                                  <a:pt x="21336" y="45121"/>
                                  <a:pt x="22860" y="45121"/>
                                </a:cubicBezTo>
                                <a:lnTo>
                                  <a:pt x="23812" y="44931"/>
                                </a:lnTo>
                                <a:lnTo>
                                  <a:pt x="23812" y="52583"/>
                                </a:lnTo>
                                <a:lnTo>
                                  <a:pt x="22860" y="52741"/>
                                </a:lnTo>
                                <a:cubicBezTo>
                                  <a:pt x="19812" y="52741"/>
                                  <a:pt x="16763" y="52741"/>
                                  <a:pt x="13715" y="51217"/>
                                </a:cubicBezTo>
                                <a:cubicBezTo>
                                  <a:pt x="12192" y="49693"/>
                                  <a:pt x="9144" y="46645"/>
                                  <a:pt x="7620" y="45121"/>
                                </a:cubicBezTo>
                                <a:cubicBezTo>
                                  <a:pt x="4572" y="42073"/>
                                  <a:pt x="3047" y="39025"/>
                                  <a:pt x="1524" y="34453"/>
                                </a:cubicBezTo>
                                <a:cubicBezTo>
                                  <a:pt x="0" y="31405"/>
                                  <a:pt x="0" y="28357"/>
                                  <a:pt x="0" y="25309"/>
                                </a:cubicBezTo>
                                <a:cubicBezTo>
                                  <a:pt x="0" y="20737"/>
                                  <a:pt x="0" y="17689"/>
                                  <a:pt x="1524" y="14641"/>
                                </a:cubicBezTo>
                                <a:cubicBezTo>
                                  <a:pt x="1524" y="13117"/>
                                  <a:pt x="3047" y="10069"/>
                                  <a:pt x="6096" y="7021"/>
                                </a:cubicBezTo>
                                <a:cubicBezTo>
                                  <a:pt x="9144" y="5497"/>
                                  <a:pt x="12192" y="3973"/>
                                  <a:pt x="15240" y="2449"/>
                                </a:cubicBezTo>
                                <a:lnTo>
                                  <a:pt x="23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2888380" name="Shape 237"/>
                        <wps:cNvSpPr>
                          <a:spLocks/>
                        </wps:cNvSpPr>
                        <wps:spPr bwMode="auto">
                          <a:xfrm>
                            <a:off x="38572" y="16367"/>
                            <a:ext cx="335" cy="701"/>
                          </a:xfrm>
                          <a:custGeom>
                            <a:avLst/>
                            <a:gdLst>
                              <a:gd name="T0" fmla="*/ 6096 w 33528"/>
                              <a:gd name="T1" fmla="*/ 0 h 70104"/>
                              <a:gd name="T2" fmla="*/ 7620 w 33528"/>
                              <a:gd name="T3" fmla="*/ 0 h 70104"/>
                              <a:gd name="T4" fmla="*/ 9144 w 33528"/>
                              <a:gd name="T5" fmla="*/ 0 h 70104"/>
                              <a:gd name="T6" fmla="*/ 9144 w 33528"/>
                              <a:gd name="T7" fmla="*/ 1524 h 70104"/>
                              <a:gd name="T8" fmla="*/ 33528 w 33528"/>
                              <a:gd name="T9" fmla="*/ 67056 h 70104"/>
                              <a:gd name="T10" fmla="*/ 33528 w 33528"/>
                              <a:gd name="T11" fmla="*/ 68580 h 70104"/>
                              <a:gd name="T12" fmla="*/ 32005 w 33528"/>
                              <a:gd name="T13" fmla="*/ 68580 h 70104"/>
                              <a:gd name="T14" fmla="*/ 30480 w 33528"/>
                              <a:gd name="T15" fmla="*/ 70104 h 70104"/>
                              <a:gd name="T16" fmla="*/ 28956 w 33528"/>
                              <a:gd name="T17" fmla="*/ 70104 h 70104"/>
                              <a:gd name="T18" fmla="*/ 27432 w 33528"/>
                              <a:gd name="T19" fmla="*/ 70104 h 70104"/>
                              <a:gd name="T20" fmla="*/ 25908 w 33528"/>
                              <a:gd name="T21" fmla="*/ 70104 h 70104"/>
                              <a:gd name="T22" fmla="*/ 1524 w 33528"/>
                              <a:gd name="T23" fmla="*/ 4572 h 70104"/>
                              <a:gd name="T24" fmla="*/ 0 w 33528"/>
                              <a:gd name="T25" fmla="*/ 3048 h 70104"/>
                              <a:gd name="T26" fmla="*/ 1524 w 33528"/>
                              <a:gd name="T27" fmla="*/ 3048 h 70104"/>
                              <a:gd name="T28" fmla="*/ 3048 w 33528"/>
                              <a:gd name="T29" fmla="*/ 1524 h 70104"/>
                              <a:gd name="T30" fmla="*/ 4572 w 33528"/>
                              <a:gd name="T31" fmla="*/ 1524 h 70104"/>
                              <a:gd name="T32" fmla="*/ 6096 w 33528"/>
                              <a:gd name="T33" fmla="*/ 0 h 70104"/>
                              <a:gd name="T34" fmla="*/ 0 w 33528"/>
                              <a:gd name="T35" fmla="*/ 0 h 70104"/>
                              <a:gd name="T36" fmla="*/ 33528 w 33528"/>
                              <a:gd name="T37" fmla="*/ 70104 h 701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T34" t="T35" r="T36" b="T37"/>
                            <a:pathLst>
                              <a:path w="33528" h="70104">
                                <a:moveTo>
                                  <a:pt x="6096" y="0"/>
                                </a:moveTo>
                                <a:cubicBezTo>
                                  <a:pt x="6096" y="0"/>
                                  <a:pt x="7620" y="0"/>
                                  <a:pt x="7620" y="0"/>
                                </a:cubicBezTo>
                                <a:cubicBezTo>
                                  <a:pt x="7620" y="0"/>
                                  <a:pt x="7620" y="0"/>
                                  <a:pt x="9144" y="0"/>
                                </a:cubicBezTo>
                                <a:cubicBezTo>
                                  <a:pt x="9144" y="0"/>
                                  <a:pt x="9144" y="0"/>
                                  <a:pt x="9144" y="1524"/>
                                </a:cubicBezTo>
                                <a:lnTo>
                                  <a:pt x="33528" y="67056"/>
                                </a:lnTo>
                                <a:cubicBezTo>
                                  <a:pt x="33528" y="67056"/>
                                  <a:pt x="33528" y="67056"/>
                                  <a:pt x="33528" y="68580"/>
                                </a:cubicBezTo>
                                <a:cubicBezTo>
                                  <a:pt x="33528" y="68580"/>
                                  <a:pt x="33528" y="68580"/>
                                  <a:pt x="32005" y="68580"/>
                                </a:cubicBezTo>
                                <a:cubicBezTo>
                                  <a:pt x="32005" y="68580"/>
                                  <a:pt x="30480" y="68580"/>
                                  <a:pt x="30480" y="70104"/>
                                </a:cubicBezTo>
                                <a:cubicBezTo>
                                  <a:pt x="28956" y="70104"/>
                                  <a:pt x="28956" y="70104"/>
                                  <a:pt x="28956" y="70104"/>
                                </a:cubicBezTo>
                                <a:cubicBezTo>
                                  <a:pt x="27432" y="70104"/>
                                  <a:pt x="27432" y="70104"/>
                                  <a:pt x="27432" y="70104"/>
                                </a:cubicBezTo>
                                <a:cubicBezTo>
                                  <a:pt x="25908" y="70104"/>
                                  <a:pt x="25908" y="70104"/>
                                  <a:pt x="25908" y="70104"/>
                                </a:cubicBezTo>
                                <a:lnTo>
                                  <a:pt x="1524" y="4572"/>
                                </a:lnTo>
                                <a:cubicBezTo>
                                  <a:pt x="0" y="3048"/>
                                  <a:pt x="0" y="3048"/>
                                  <a:pt x="0" y="3048"/>
                                </a:cubicBezTo>
                                <a:cubicBezTo>
                                  <a:pt x="1524" y="3048"/>
                                  <a:pt x="1524" y="3048"/>
                                  <a:pt x="1524" y="3048"/>
                                </a:cubicBezTo>
                                <a:cubicBezTo>
                                  <a:pt x="1524" y="1524"/>
                                  <a:pt x="1524" y="1524"/>
                                  <a:pt x="3048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1524"/>
                                </a:cubicBezTo>
                                <a:cubicBezTo>
                                  <a:pt x="4572" y="0"/>
                                  <a:pt x="6096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8528798" name="Shape 238"/>
                        <wps:cNvSpPr>
                          <a:spLocks/>
                        </wps:cNvSpPr>
                        <wps:spPr bwMode="auto">
                          <a:xfrm>
                            <a:off x="39161" y="16413"/>
                            <a:ext cx="249" cy="532"/>
                          </a:xfrm>
                          <a:custGeom>
                            <a:avLst/>
                            <a:gdLst>
                              <a:gd name="T0" fmla="*/ 2096 w 24956"/>
                              <a:gd name="T1" fmla="*/ 0 h 53181"/>
                              <a:gd name="T2" fmla="*/ 9715 w 24956"/>
                              <a:gd name="T3" fmla="*/ 3048 h 53181"/>
                              <a:gd name="T4" fmla="*/ 17335 w 24956"/>
                              <a:gd name="T5" fmla="*/ 9144 h 53181"/>
                              <a:gd name="T6" fmla="*/ 21908 w 24956"/>
                              <a:gd name="T7" fmla="*/ 18288 h 53181"/>
                              <a:gd name="T8" fmla="*/ 24956 w 24956"/>
                              <a:gd name="T9" fmla="*/ 28956 h 53181"/>
                              <a:gd name="T10" fmla="*/ 23432 w 24956"/>
                              <a:gd name="T11" fmla="*/ 38100 h 53181"/>
                              <a:gd name="T12" fmla="*/ 17335 w 24956"/>
                              <a:gd name="T13" fmla="*/ 45720 h 53181"/>
                              <a:gd name="T14" fmla="*/ 8192 w 24956"/>
                              <a:gd name="T15" fmla="*/ 51816 h 53181"/>
                              <a:gd name="T16" fmla="*/ 0 w 24956"/>
                              <a:gd name="T17" fmla="*/ 53181 h 53181"/>
                              <a:gd name="T18" fmla="*/ 0 w 24956"/>
                              <a:gd name="T19" fmla="*/ 45530 h 53181"/>
                              <a:gd name="T20" fmla="*/ 6667 w 24956"/>
                              <a:gd name="T21" fmla="*/ 44196 h 53181"/>
                              <a:gd name="T22" fmla="*/ 12764 w 24956"/>
                              <a:gd name="T23" fmla="*/ 41148 h 53181"/>
                              <a:gd name="T24" fmla="*/ 15812 w 24956"/>
                              <a:gd name="T25" fmla="*/ 35052 h 53181"/>
                              <a:gd name="T26" fmla="*/ 15812 w 24956"/>
                              <a:gd name="T27" fmla="*/ 28956 h 53181"/>
                              <a:gd name="T28" fmla="*/ 14288 w 24956"/>
                              <a:gd name="T29" fmla="*/ 21336 h 53181"/>
                              <a:gd name="T30" fmla="*/ 11240 w 24956"/>
                              <a:gd name="T31" fmla="*/ 15240 h 53181"/>
                              <a:gd name="T32" fmla="*/ 6667 w 24956"/>
                              <a:gd name="T33" fmla="*/ 10668 h 53181"/>
                              <a:gd name="T34" fmla="*/ 572 w 24956"/>
                              <a:gd name="T35" fmla="*/ 7620 h 53181"/>
                              <a:gd name="T36" fmla="*/ 0 w 24956"/>
                              <a:gd name="T37" fmla="*/ 7735 h 53181"/>
                              <a:gd name="T38" fmla="*/ 0 w 24956"/>
                              <a:gd name="T39" fmla="*/ 599 h 53181"/>
                              <a:gd name="T40" fmla="*/ 2096 w 24956"/>
                              <a:gd name="T41" fmla="*/ 0 h 53181"/>
                              <a:gd name="T42" fmla="*/ 0 w 24956"/>
                              <a:gd name="T43" fmla="*/ 0 h 53181"/>
                              <a:gd name="T44" fmla="*/ 24956 w 24956"/>
                              <a:gd name="T45" fmla="*/ 53181 h 531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T42" t="T43" r="T44" b="T45"/>
                            <a:pathLst>
                              <a:path w="24956" h="53181">
                                <a:moveTo>
                                  <a:pt x="2096" y="0"/>
                                </a:moveTo>
                                <a:cubicBezTo>
                                  <a:pt x="5143" y="0"/>
                                  <a:pt x="8192" y="1524"/>
                                  <a:pt x="9715" y="3048"/>
                                </a:cubicBezTo>
                                <a:cubicBezTo>
                                  <a:pt x="12764" y="4572"/>
                                  <a:pt x="14288" y="6096"/>
                                  <a:pt x="17335" y="9144"/>
                                </a:cubicBezTo>
                                <a:cubicBezTo>
                                  <a:pt x="18860" y="10668"/>
                                  <a:pt x="20384" y="13716"/>
                                  <a:pt x="21908" y="18288"/>
                                </a:cubicBezTo>
                                <a:cubicBezTo>
                                  <a:pt x="23432" y="21336"/>
                                  <a:pt x="24956" y="25908"/>
                                  <a:pt x="24956" y="28956"/>
                                </a:cubicBezTo>
                                <a:cubicBezTo>
                                  <a:pt x="24956" y="32004"/>
                                  <a:pt x="24956" y="35052"/>
                                  <a:pt x="23432" y="38100"/>
                                </a:cubicBezTo>
                                <a:cubicBezTo>
                                  <a:pt x="21908" y="41148"/>
                                  <a:pt x="20384" y="44196"/>
                                  <a:pt x="17335" y="45720"/>
                                </a:cubicBezTo>
                                <a:cubicBezTo>
                                  <a:pt x="15812" y="48768"/>
                                  <a:pt x="12764" y="50292"/>
                                  <a:pt x="8192" y="51816"/>
                                </a:cubicBezTo>
                                <a:lnTo>
                                  <a:pt x="0" y="53181"/>
                                </a:lnTo>
                                <a:lnTo>
                                  <a:pt x="0" y="45530"/>
                                </a:lnTo>
                                <a:lnTo>
                                  <a:pt x="6667" y="44196"/>
                                </a:lnTo>
                                <a:cubicBezTo>
                                  <a:pt x="9715" y="44196"/>
                                  <a:pt x="11240" y="42672"/>
                                  <a:pt x="12764" y="41148"/>
                                </a:cubicBezTo>
                                <a:cubicBezTo>
                                  <a:pt x="14288" y="39624"/>
                                  <a:pt x="14288" y="38100"/>
                                  <a:pt x="15812" y="35052"/>
                                </a:cubicBezTo>
                                <a:cubicBezTo>
                                  <a:pt x="15812" y="33528"/>
                                  <a:pt x="15812" y="32004"/>
                                  <a:pt x="15812" y="28956"/>
                                </a:cubicBezTo>
                                <a:cubicBezTo>
                                  <a:pt x="15812" y="27432"/>
                                  <a:pt x="14288" y="24384"/>
                                  <a:pt x="14288" y="21336"/>
                                </a:cubicBezTo>
                                <a:cubicBezTo>
                                  <a:pt x="12764" y="19812"/>
                                  <a:pt x="11240" y="16764"/>
                                  <a:pt x="11240" y="15240"/>
                                </a:cubicBezTo>
                                <a:cubicBezTo>
                                  <a:pt x="9715" y="13716"/>
                                  <a:pt x="8192" y="12192"/>
                                  <a:pt x="6667" y="10668"/>
                                </a:cubicBezTo>
                                <a:cubicBezTo>
                                  <a:pt x="5143" y="9144"/>
                                  <a:pt x="3620" y="9144"/>
                                  <a:pt x="572" y="7620"/>
                                </a:cubicBezTo>
                                <a:lnTo>
                                  <a:pt x="0" y="7735"/>
                                </a:lnTo>
                                <a:lnTo>
                                  <a:pt x="0" y="599"/>
                                </a:lnTo>
                                <a:lnTo>
                                  <a:pt x="2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533112" name="Shape 239"/>
                        <wps:cNvSpPr>
                          <a:spLocks/>
                        </wps:cNvSpPr>
                        <wps:spPr bwMode="auto">
                          <a:xfrm>
                            <a:off x="39364" y="16093"/>
                            <a:ext cx="701" cy="655"/>
                          </a:xfrm>
                          <a:custGeom>
                            <a:avLst/>
                            <a:gdLst>
                              <a:gd name="T0" fmla="*/ 62484 w 70104"/>
                              <a:gd name="T1" fmla="*/ 0 h 65532"/>
                              <a:gd name="T2" fmla="*/ 64008 w 70104"/>
                              <a:gd name="T3" fmla="*/ 0 h 65532"/>
                              <a:gd name="T4" fmla="*/ 65532 w 70104"/>
                              <a:gd name="T5" fmla="*/ 0 h 65532"/>
                              <a:gd name="T6" fmla="*/ 67056 w 70104"/>
                              <a:gd name="T7" fmla="*/ 0 h 65532"/>
                              <a:gd name="T8" fmla="*/ 67056 w 70104"/>
                              <a:gd name="T9" fmla="*/ 1524 h 65532"/>
                              <a:gd name="T10" fmla="*/ 67056 w 70104"/>
                              <a:gd name="T11" fmla="*/ 3048 h 65532"/>
                              <a:gd name="T12" fmla="*/ 70104 w 70104"/>
                              <a:gd name="T13" fmla="*/ 50292 h 65532"/>
                              <a:gd name="T14" fmla="*/ 68580 w 70104"/>
                              <a:gd name="T15" fmla="*/ 51816 h 65532"/>
                              <a:gd name="T16" fmla="*/ 67056 w 70104"/>
                              <a:gd name="T17" fmla="*/ 53340 h 65532"/>
                              <a:gd name="T18" fmla="*/ 65532 w 70104"/>
                              <a:gd name="T19" fmla="*/ 53340 h 65532"/>
                              <a:gd name="T20" fmla="*/ 62484 w 70104"/>
                              <a:gd name="T21" fmla="*/ 54864 h 65532"/>
                              <a:gd name="T22" fmla="*/ 60960 w 70104"/>
                              <a:gd name="T23" fmla="*/ 54864 h 65532"/>
                              <a:gd name="T24" fmla="*/ 59436 w 70104"/>
                              <a:gd name="T25" fmla="*/ 54864 h 65532"/>
                              <a:gd name="T26" fmla="*/ 59436 w 70104"/>
                              <a:gd name="T27" fmla="*/ 53340 h 65532"/>
                              <a:gd name="T28" fmla="*/ 38100 w 70104"/>
                              <a:gd name="T29" fmla="*/ 25908 h 65532"/>
                              <a:gd name="T30" fmla="*/ 36576 w 70104"/>
                              <a:gd name="T31" fmla="*/ 24384 h 65532"/>
                              <a:gd name="T32" fmla="*/ 36576 w 70104"/>
                              <a:gd name="T33" fmla="*/ 25908 h 65532"/>
                              <a:gd name="T34" fmla="*/ 41148 w 70104"/>
                              <a:gd name="T35" fmla="*/ 60960 h 65532"/>
                              <a:gd name="T36" fmla="*/ 41148 w 70104"/>
                              <a:gd name="T37" fmla="*/ 62484 h 65532"/>
                              <a:gd name="T38" fmla="*/ 39624 w 70104"/>
                              <a:gd name="T39" fmla="*/ 62484 h 65532"/>
                              <a:gd name="T40" fmla="*/ 38100 w 70104"/>
                              <a:gd name="T41" fmla="*/ 64008 h 65532"/>
                              <a:gd name="T42" fmla="*/ 36576 w 70104"/>
                              <a:gd name="T43" fmla="*/ 64008 h 65532"/>
                              <a:gd name="T44" fmla="*/ 33528 w 70104"/>
                              <a:gd name="T45" fmla="*/ 65532 h 65532"/>
                              <a:gd name="T46" fmla="*/ 32004 w 70104"/>
                              <a:gd name="T47" fmla="*/ 65532 h 65532"/>
                              <a:gd name="T48" fmla="*/ 30480 w 70104"/>
                              <a:gd name="T49" fmla="*/ 65532 h 65532"/>
                              <a:gd name="T50" fmla="*/ 1524 w 70104"/>
                              <a:gd name="T51" fmla="*/ 27432 h 65532"/>
                              <a:gd name="T52" fmla="*/ 0 w 70104"/>
                              <a:gd name="T53" fmla="*/ 27432 h 65532"/>
                              <a:gd name="T54" fmla="*/ 0 w 70104"/>
                              <a:gd name="T55" fmla="*/ 25908 h 65532"/>
                              <a:gd name="T56" fmla="*/ 0 w 70104"/>
                              <a:gd name="T57" fmla="*/ 24384 h 65532"/>
                              <a:gd name="T58" fmla="*/ 1524 w 70104"/>
                              <a:gd name="T59" fmla="*/ 24384 h 65532"/>
                              <a:gd name="T60" fmla="*/ 3048 w 70104"/>
                              <a:gd name="T61" fmla="*/ 22860 h 65532"/>
                              <a:gd name="T62" fmla="*/ 6096 w 70104"/>
                              <a:gd name="T63" fmla="*/ 22860 h 65532"/>
                              <a:gd name="T64" fmla="*/ 7620 w 70104"/>
                              <a:gd name="T65" fmla="*/ 22860 h 65532"/>
                              <a:gd name="T66" fmla="*/ 33528 w 70104"/>
                              <a:gd name="T67" fmla="*/ 54864 h 65532"/>
                              <a:gd name="T68" fmla="*/ 28956 w 70104"/>
                              <a:gd name="T69" fmla="*/ 15240 h 65532"/>
                              <a:gd name="T70" fmla="*/ 28956 w 70104"/>
                              <a:gd name="T71" fmla="*/ 13716 h 65532"/>
                              <a:gd name="T72" fmla="*/ 30480 w 70104"/>
                              <a:gd name="T73" fmla="*/ 12192 h 65532"/>
                              <a:gd name="T74" fmla="*/ 32004 w 70104"/>
                              <a:gd name="T75" fmla="*/ 12192 h 65532"/>
                              <a:gd name="T76" fmla="*/ 35052 w 70104"/>
                              <a:gd name="T77" fmla="*/ 10668 h 65532"/>
                              <a:gd name="T78" fmla="*/ 36576 w 70104"/>
                              <a:gd name="T79" fmla="*/ 10668 h 65532"/>
                              <a:gd name="T80" fmla="*/ 36576 w 70104"/>
                              <a:gd name="T81" fmla="*/ 12192 h 65532"/>
                              <a:gd name="T82" fmla="*/ 60960 w 70104"/>
                              <a:gd name="T83" fmla="*/ 44196 h 65532"/>
                              <a:gd name="T84" fmla="*/ 57912 w 70104"/>
                              <a:gd name="T85" fmla="*/ 4572 h 65532"/>
                              <a:gd name="T86" fmla="*/ 57912 w 70104"/>
                              <a:gd name="T87" fmla="*/ 3048 h 65532"/>
                              <a:gd name="T88" fmla="*/ 59436 w 70104"/>
                              <a:gd name="T89" fmla="*/ 3048 h 65532"/>
                              <a:gd name="T90" fmla="*/ 59436 w 70104"/>
                              <a:gd name="T91" fmla="*/ 1524 h 65532"/>
                              <a:gd name="T92" fmla="*/ 62484 w 70104"/>
                              <a:gd name="T93" fmla="*/ 0 h 65532"/>
                              <a:gd name="T94" fmla="*/ 0 w 70104"/>
                              <a:gd name="T95" fmla="*/ 0 h 65532"/>
                              <a:gd name="T96" fmla="*/ 70104 w 70104"/>
                              <a:gd name="T97" fmla="*/ 65532 h 655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</a:cxnLst>
                            <a:rect l="T94" t="T95" r="T96" b="T97"/>
                            <a:pathLst>
                              <a:path w="70104" h="65532">
                                <a:moveTo>
                                  <a:pt x="62484" y="0"/>
                                </a:moveTo>
                                <a:cubicBezTo>
                                  <a:pt x="62484" y="0"/>
                                  <a:pt x="64008" y="0"/>
                                  <a:pt x="64008" y="0"/>
                                </a:cubicBezTo>
                                <a:cubicBezTo>
                                  <a:pt x="64008" y="0"/>
                                  <a:pt x="65532" y="0"/>
                                  <a:pt x="65532" y="0"/>
                                </a:cubicBezTo>
                                <a:cubicBezTo>
                                  <a:pt x="65532" y="0"/>
                                  <a:pt x="67056" y="0"/>
                                  <a:pt x="67056" y="0"/>
                                </a:cubicBezTo>
                                <a:cubicBezTo>
                                  <a:pt x="67056" y="1524"/>
                                  <a:pt x="67056" y="1524"/>
                                  <a:pt x="67056" y="1524"/>
                                </a:cubicBezTo>
                                <a:cubicBezTo>
                                  <a:pt x="67056" y="1524"/>
                                  <a:pt x="67056" y="3048"/>
                                  <a:pt x="67056" y="3048"/>
                                </a:cubicBezTo>
                                <a:lnTo>
                                  <a:pt x="70104" y="50292"/>
                                </a:lnTo>
                                <a:cubicBezTo>
                                  <a:pt x="70104" y="51816"/>
                                  <a:pt x="68580" y="51816"/>
                                  <a:pt x="68580" y="51816"/>
                                </a:cubicBezTo>
                                <a:cubicBezTo>
                                  <a:pt x="68580" y="51816"/>
                                  <a:pt x="68580" y="51816"/>
                                  <a:pt x="67056" y="53340"/>
                                </a:cubicBezTo>
                                <a:cubicBezTo>
                                  <a:pt x="67056" y="53340"/>
                                  <a:pt x="65532" y="53340"/>
                                  <a:pt x="65532" y="53340"/>
                                </a:cubicBezTo>
                                <a:cubicBezTo>
                                  <a:pt x="64008" y="53340"/>
                                  <a:pt x="62484" y="54864"/>
                                  <a:pt x="62484" y="54864"/>
                                </a:cubicBezTo>
                                <a:cubicBezTo>
                                  <a:pt x="60960" y="54864"/>
                                  <a:pt x="60960" y="54864"/>
                                  <a:pt x="60960" y="54864"/>
                                </a:cubicBezTo>
                                <a:cubicBezTo>
                                  <a:pt x="60960" y="54864"/>
                                  <a:pt x="59436" y="54864"/>
                                  <a:pt x="59436" y="54864"/>
                                </a:cubicBezTo>
                                <a:cubicBezTo>
                                  <a:pt x="59436" y="54864"/>
                                  <a:pt x="59436" y="54864"/>
                                  <a:pt x="59436" y="53340"/>
                                </a:cubicBezTo>
                                <a:lnTo>
                                  <a:pt x="38100" y="25908"/>
                                </a:lnTo>
                                <a:lnTo>
                                  <a:pt x="36576" y="24384"/>
                                </a:lnTo>
                                <a:lnTo>
                                  <a:pt x="36576" y="25908"/>
                                </a:lnTo>
                                <a:lnTo>
                                  <a:pt x="41148" y="60960"/>
                                </a:lnTo>
                                <a:cubicBezTo>
                                  <a:pt x="41148" y="60960"/>
                                  <a:pt x="41148" y="60960"/>
                                  <a:pt x="41148" y="62484"/>
                                </a:cubicBezTo>
                                <a:cubicBezTo>
                                  <a:pt x="41148" y="62484"/>
                                  <a:pt x="39624" y="62484"/>
                                  <a:pt x="39624" y="62484"/>
                                </a:cubicBezTo>
                                <a:cubicBezTo>
                                  <a:pt x="39624" y="62484"/>
                                  <a:pt x="39624" y="64008"/>
                                  <a:pt x="38100" y="64008"/>
                                </a:cubicBezTo>
                                <a:cubicBezTo>
                                  <a:pt x="38100" y="64008"/>
                                  <a:pt x="36576" y="64008"/>
                                  <a:pt x="36576" y="64008"/>
                                </a:cubicBezTo>
                                <a:cubicBezTo>
                                  <a:pt x="35052" y="65532"/>
                                  <a:pt x="33528" y="65532"/>
                                  <a:pt x="33528" y="65532"/>
                                </a:cubicBezTo>
                                <a:cubicBezTo>
                                  <a:pt x="32004" y="65532"/>
                                  <a:pt x="32004" y="65532"/>
                                  <a:pt x="32004" y="65532"/>
                                </a:cubicBezTo>
                                <a:cubicBezTo>
                                  <a:pt x="30480" y="65532"/>
                                  <a:pt x="30480" y="65532"/>
                                  <a:pt x="30480" y="65532"/>
                                </a:cubicBezTo>
                                <a:lnTo>
                                  <a:pt x="1524" y="27432"/>
                                </a:lnTo>
                                <a:cubicBezTo>
                                  <a:pt x="0" y="27432"/>
                                  <a:pt x="0" y="27432"/>
                                  <a:pt x="0" y="27432"/>
                                </a:cubicBezTo>
                                <a:cubicBezTo>
                                  <a:pt x="0" y="25908"/>
                                  <a:pt x="0" y="25908"/>
                                  <a:pt x="0" y="25908"/>
                                </a:cubicBezTo>
                                <a:cubicBezTo>
                                  <a:pt x="0" y="24384"/>
                                  <a:pt x="0" y="24384"/>
                                  <a:pt x="0" y="24384"/>
                                </a:cubicBezTo>
                                <a:cubicBezTo>
                                  <a:pt x="0" y="24384"/>
                                  <a:pt x="1524" y="24384"/>
                                  <a:pt x="1524" y="24384"/>
                                </a:cubicBezTo>
                                <a:cubicBezTo>
                                  <a:pt x="1524" y="24384"/>
                                  <a:pt x="3048" y="22860"/>
                                  <a:pt x="3048" y="22860"/>
                                </a:cubicBezTo>
                                <a:cubicBezTo>
                                  <a:pt x="4572" y="22860"/>
                                  <a:pt x="4572" y="22860"/>
                                  <a:pt x="6096" y="22860"/>
                                </a:cubicBezTo>
                                <a:cubicBezTo>
                                  <a:pt x="7620" y="22860"/>
                                  <a:pt x="7620" y="22860"/>
                                  <a:pt x="7620" y="22860"/>
                                </a:cubicBezTo>
                                <a:lnTo>
                                  <a:pt x="33528" y="54864"/>
                                </a:lnTo>
                                <a:lnTo>
                                  <a:pt x="28956" y="15240"/>
                                </a:lnTo>
                                <a:cubicBezTo>
                                  <a:pt x="28956" y="15240"/>
                                  <a:pt x="28956" y="15240"/>
                                  <a:pt x="28956" y="13716"/>
                                </a:cubicBezTo>
                                <a:cubicBezTo>
                                  <a:pt x="28956" y="13716"/>
                                  <a:pt x="30480" y="13716"/>
                                  <a:pt x="30480" y="12192"/>
                                </a:cubicBezTo>
                                <a:cubicBezTo>
                                  <a:pt x="30480" y="12192"/>
                                  <a:pt x="32004" y="12192"/>
                                  <a:pt x="32004" y="12192"/>
                                </a:cubicBezTo>
                                <a:cubicBezTo>
                                  <a:pt x="33528" y="12192"/>
                                  <a:pt x="33528" y="12192"/>
                                  <a:pt x="35052" y="10668"/>
                                </a:cubicBezTo>
                                <a:cubicBezTo>
                                  <a:pt x="36576" y="10668"/>
                                  <a:pt x="36576" y="10668"/>
                                  <a:pt x="36576" y="10668"/>
                                </a:cubicBezTo>
                                <a:cubicBezTo>
                                  <a:pt x="36576" y="12192"/>
                                  <a:pt x="36576" y="12192"/>
                                  <a:pt x="36576" y="12192"/>
                                </a:cubicBezTo>
                                <a:lnTo>
                                  <a:pt x="60960" y="44196"/>
                                </a:lnTo>
                                <a:lnTo>
                                  <a:pt x="57912" y="4572"/>
                                </a:lnTo>
                                <a:cubicBezTo>
                                  <a:pt x="57912" y="3048"/>
                                  <a:pt x="57912" y="3048"/>
                                  <a:pt x="57912" y="3048"/>
                                </a:cubicBezTo>
                                <a:cubicBezTo>
                                  <a:pt x="57912" y="3048"/>
                                  <a:pt x="57912" y="3048"/>
                                  <a:pt x="59436" y="3048"/>
                                </a:cubicBezTo>
                                <a:cubicBezTo>
                                  <a:pt x="59436" y="1524"/>
                                  <a:pt x="59436" y="1524"/>
                                  <a:pt x="59436" y="1524"/>
                                </a:cubicBezTo>
                                <a:cubicBezTo>
                                  <a:pt x="60960" y="1524"/>
                                  <a:pt x="60960" y="1524"/>
                                  <a:pt x="6248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0359375" name="Shape 240"/>
                        <wps:cNvSpPr>
                          <a:spLocks/>
                        </wps:cNvSpPr>
                        <wps:spPr bwMode="auto">
                          <a:xfrm>
                            <a:off x="40126" y="16017"/>
                            <a:ext cx="260" cy="487"/>
                          </a:xfrm>
                          <a:custGeom>
                            <a:avLst/>
                            <a:gdLst>
                              <a:gd name="T0" fmla="*/ 6096 w 25908"/>
                              <a:gd name="T1" fmla="*/ 0 h 48768"/>
                              <a:gd name="T2" fmla="*/ 7620 w 25908"/>
                              <a:gd name="T3" fmla="*/ 0 h 48768"/>
                              <a:gd name="T4" fmla="*/ 9144 w 25908"/>
                              <a:gd name="T5" fmla="*/ 1524 h 48768"/>
                              <a:gd name="T6" fmla="*/ 25908 w 25908"/>
                              <a:gd name="T7" fmla="*/ 45720 h 48768"/>
                              <a:gd name="T8" fmla="*/ 25908 w 25908"/>
                              <a:gd name="T9" fmla="*/ 47244 h 48768"/>
                              <a:gd name="T10" fmla="*/ 24384 w 25908"/>
                              <a:gd name="T11" fmla="*/ 47244 h 48768"/>
                              <a:gd name="T12" fmla="*/ 22860 w 25908"/>
                              <a:gd name="T13" fmla="*/ 48768 h 48768"/>
                              <a:gd name="T14" fmla="*/ 19812 w 25908"/>
                              <a:gd name="T15" fmla="*/ 48768 h 48768"/>
                              <a:gd name="T16" fmla="*/ 18288 w 25908"/>
                              <a:gd name="T17" fmla="*/ 48768 h 48768"/>
                              <a:gd name="T18" fmla="*/ 1524 w 25908"/>
                              <a:gd name="T19" fmla="*/ 4572 h 48768"/>
                              <a:gd name="T20" fmla="*/ 0 w 25908"/>
                              <a:gd name="T21" fmla="*/ 3048 h 48768"/>
                              <a:gd name="T22" fmla="*/ 1524 w 25908"/>
                              <a:gd name="T23" fmla="*/ 3048 h 48768"/>
                              <a:gd name="T24" fmla="*/ 3048 w 25908"/>
                              <a:gd name="T25" fmla="*/ 1524 h 48768"/>
                              <a:gd name="T26" fmla="*/ 4572 w 25908"/>
                              <a:gd name="T27" fmla="*/ 1524 h 48768"/>
                              <a:gd name="T28" fmla="*/ 6096 w 25908"/>
                              <a:gd name="T29" fmla="*/ 0 h 48768"/>
                              <a:gd name="T30" fmla="*/ 0 w 25908"/>
                              <a:gd name="T31" fmla="*/ 0 h 48768"/>
                              <a:gd name="T32" fmla="*/ 25908 w 25908"/>
                              <a:gd name="T33" fmla="*/ 48768 h 487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T30" t="T31" r="T32" b="T33"/>
                            <a:pathLst>
                              <a:path w="25908" h="48768">
                                <a:moveTo>
                                  <a:pt x="6096" y="0"/>
                                </a:moveTo>
                                <a:cubicBezTo>
                                  <a:pt x="6096" y="0"/>
                                  <a:pt x="7620" y="0"/>
                                  <a:pt x="7620" y="0"/>
                                </a:cubicBezTo>
                                <a:cubicBezTo>
                                  <a:pt x="7620" y="0"/>
                                  <a:pt x="7620" y="0"/>
                                  <a:pt x="9144" y="1524"/>
                                </a:cubicBezTo>
                                <a:lnTo>
                                  <a:pt x="25908" y="45720"/>
                                </a:lnTo>
                                <a:cubicBezTo>
                                  <a:pt x="25908" y="45720"/>
                                  <a:pt x="25908" y="47244"/>
                                  <a:pt x="25908" y="47244"/>
                                </a:cubicBezTo>
                                <a:cubicBezTo>
                                  <a:pt x="24384" y="47244"/>
                                  <a:pt x="24384" y="47244"/>
                                  <a:pt x="24384" y="47244"/>
                                </a:cubicBezTo>
                                <a:cubicBezTo>
                                  <a:pt x="24384" y="47244"/>
                                  <a:pt x="22860" y="48768"/>
                                  <a:pt x="22860" y="48768"/>
                                </a:cubicBezTo>
                                <a:cubicBezTo>
                                  <a:pt x="21336" y="48768"/>
                                  <a:pt x="21336" y="48768"/>
                                  <a:pt x="19812" y="48768"/>
                                </a:cubicBezTo>
                                <a:cubicBezTo>
                                  <a:pt x="19812" y="48768"/>
                                  <a:pt x="19812" y="48768"/>
                                  <a:pt x="18288" y="48768"/>
                                </a:cubicBezTo>
                                <a:lnTo>
                                  <a:pt x="1524" y="4572"/>
                                </a:lnTo>
                                <a:cubicBezTo>
                                  <a:pt x="0" y="4572"/>
                                  <a:pt x="0" y="4572"/>
                                  <a:pt x="0" y="3048"/>
                                </a:cubicBezTo>
                                <a:cubicBezTo>
                                  <a:pt x="1524" y="3048"/>
                                  <a:pt x="1524" y="3048"/>
                                  <a:pt x="1524" y="3048"/>
                                </a:cubicBezTo>
                                <a:cubicBezTo>
                                  <a:pt x="1524" y="3048"/>
                                  <a:pt x="1524" y="3048"/>
                                  <a:pt x="3048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1524"/>
                                </a:cubicBezTo>
                                <a:cubicBezTo>
                                  <a:pt x="4572" y="1524"/>
                                  <a:pt x="6096" y="1524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1373114" name="Shape 241"/>
                        <wps:cNvSpPr>
                          <a:spLocks/>
                        </wps:cNvSpPr>
                        <wps:spPr bwMode="auto">
                          <a:xfrm>
                            <a:off x="40370" y="15849"/>
                            <a:ext cx="549" cy="564"/>
                          </a:xfrm>
                          <a:custGeom>
                            <a:avLst/>
                            <a:gdLst>
                              <a:gd name="T0" fmla="*/ 30480 w 54864"/>
                              <a:gd name="T1" fmla="*/ 0 h 56388"/>
                              <a:gd name="T2" fmla="*/ 36576 w 54864"/>
                              <a:gd name="T3" fmla="*/ 1524 h 56388"/>
                              <a:gd name="T4" fmla="*/ 41148 w 54864"/>
                              <a:gd name="T5" fmla="*/ 7620 h 56388"/>
                              <a:gd name="T6" fmla="*/ 45720 w 54864"/>
                              <a:gd name="T7" fmla="*/ 15240 h 56388"/>
                              <a:gd name="T8" fmla="*/ 54864 w 54864"/>
                              <a:gd name="T9" fmla="*/ 41148 h 56388"/>
                              <a:gd name="T10" fmla="*/ 54864 w 54864"/>
                              <a:gd name="T11" fmla="*/ 42672 h 56388"/>
                              <a:gd name="T12" fmla="*/ 53340 w 54864"/>
                              <a:gd name="T13" fmla="*/ 44196 h 56388"/>
                              <a:gd name="T14" fmla="*/ 51816 w 54864"/>
                              <a:gd name="T15" fmla="*/ 44196 h 56388"/>
                              <a:gd name="T16" fmla="*/ 50292 w 54864"/>
                              <a:gd name="T17" fmla="*/ 45720 h 56388"/>
                              <a:gd name="T18" fmla="*/ 48768 w 54864"/>
                              <a:gd name="T19" fmla="*/ 45720 h 56388"/>
                              <a:gd name="T20" fmla="*/ 47244 w 54864"/>
                              <a:gd name="T21" fmla="*/ 45720 h 56388"/>
                              <a:gd name="T22" fmla="*/ 47244 w 54864"/>
                              <a:gd name="T23" fmla="*/ 44196 h 56388"/>
                              <a:gd name="T24" fmla="*/ 38100 w 54864"/>
                              <a:gd name="T25" fmla="*/ 18288 h 56388"/>
                              <a:gd name="T26" fmla="*/ 35052 w 54864"/>
                              <a:gd name="T27" fmla="*/ 13716 h 56388"/>
                              <a:gd name="T28" fmla="*/ 32004 w 54864"/>
                              <a:gd name="T29" fmla="*/ 9144 h 56388"/>
                              <a:gd name="T30" fmla="*/ 27432 w 54864"/>
                              <a:gd name="T31" fmla="*/ 7620 h 56388"/>
                              <a:gd name="T32" fmla="*/ 22860 w 54864"/>
                              <a:gd name="T33" fmla="*/ 9144 h 56388"/>
                              <a:gd name="T34" fmla="*/ 18288 w 54864"/>
                              <a:gd name="T35" fmla="*/ 13716 h 56388"/>
                              <a:gd name="T36" fmla="*/ 13716 w 54864"/>
                              <a:gd name="T37" fmla="*/ 22860 h 56388"/>
                              <a:gd name="T38" fmla="*/ 25908 w 54864"/>
                              <a:gd name="T39" fmla="*/ 53340 h 56388"/>
                              <a:gd name="T40" fmla="*/ 24384 w 54864"/>
                              <a:gd name="T41" fmla="*/ 54864 h 56388"/>
                              <a:gd name="T42" fmla="*/ 21336 w 54864"/>
                              <a:gd name="T43" fmla="*/ 56388 h 56388"/>
                              <a:gd name="T44" fmla="*/ 19812 w 54864"/>
                              <a:gd name="T45" fmla="*/ 56388 h 56388"/>
                              <a:gd name="T46" fmla="*/ 18288 w 54864"/>
                              <a:gd name="T47" fmla="*/ 56388 h 56388"/>
                              <a:gd name="T48" fmla="*/ 16764 w 54864"/>
                              <a:gd name="T49" fmla="*/ 56388 h 56388"/>
                              <a:gd name="T50" fmla="*/ 0 w 54864"/>
                              <a:gd name="T51" fmla="*/ 12192 h 56388"/>
                              <a:gd name="T52" fmla="*/ 0 w 54864"/>
                              <a:gd name="T53" fmla="*/ 10668 h 56388"/>
                              <a:gd name="T54" fmla="*/ 1524 w 54864"/>
                              <a:gd name="T55" fmla="*/ 10668 h 56388"/>
                              <a:gd name="T56" fmla="*/ 1524 w 54864"/>
                              <a:gd name="T57" fmla="*/ 9144 h 56388"/>
                              <a:gd name="T58" fmla="*/ 3048 w 54864"/>
                              <a:gd name="T59" fmla="*/ 9144 h 56388"/>
                              <a:gd name="T60" fmla="*/ 6096 w 54864"/>
                              <a:gd name="T61" fmla="*/ 9144 h 56388"/>
                              <a:gd name="T62" fmla="*/ 7620 w 54864"/>
                              <a:gd name="T63" fmla="*/ 9144 h 56388"/>
                              <a:gd name="T64" fmla="*/ 10668 w 54864"/>
                              <a:gd name="T65" fmla="*/ 15240 h 56388"/>
                              <a:gd name="T66" fmla="*/ 15240 w 54864"/>
                              <a:gd name="T67" fmla="*/ 6096 h 56388"/>
                              <a:gd name="T68" fmla="*/ 21336 w 54864"/>
                              <a:gd name="T69" fmla="*/ 1524 h 56388"/>
                              <a:gd name="T70" fmla="*/ 30480 w 54864"/>
                              <a:gd name="T71" fmla="*/ 0 h 56388"/>
                              <a:gd name="T72" fmla="*/ 0 w 54864"/>
                              <a:gd name="T73" fmla="*/ 0 h 56388"/>
                              <a:gd name="T74" fmla="*/ 54864 w 54864"/>
                              <a:gd name="T75" fmla="*/ 56388 h 563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T72" t="T73" r="T74" b="T75"/>
                            <a:pathLst>
                              <a:path w="54864" h="56388">
                                <a:moveTo>
                                  <a:pt x="30480" y="0"/>
                                </a:moveTo>
                                <a:cubicBezTo>
                                  <a:pt x="32004" y="0"/>
                                  <a:pt x="35052" y="1524"/>
                                  <a:pt x="36576" y="1524"/>
                                </a:cubicBezTo>
                                <a:cubicBezTo>
                                  <a:pt x="38100" y="3048"/>
                                  <a:pt x="39624" y="4572"/>
                                  <a:pt x="41148" y="7620"/>
                                </a:cubicBezTo>
                                <a:cubicBezTo>
                                  <a:pt x="42673" y="9144"/>
                                  <a:pt x="44196" y="12192"/>
                                  <a:pt x="45720" y="15240"/>
                                </a:cubicBezTo>
                                <a:lnTo>
                                  <a:pt x="54864" y="41148"/>
                                </a:lnTo>
                                <a:cubicBezTo>
                                  <a:pt x="54864" y="42672"/>
                                  <a:pt x="54864" y="42672"/>
                                  <a:pt x="54864" y="42672"/>
                                </a:cubicBezTo>
                                <a:cubicBezTo>
                                  <a:pt x="54864" y="42672"/>
                                  <a:pt x="54864" y="44196"/>
                                  <a:pt x="53340" y="44196"/>
                                </a:cubicBezTo>
                                <a:cubicBezTo>
                                  <a:pt x="53340" y="44196"/>
                                  <a:pt x="53340" y="44196"/>
                                  <a:pt x="51816" y="44196"/>
                                </a:cubicBezTo>
                                <a:cubicBezTo>
                                  <a:pt x="51816" y="45720"/>
                                  <a:pt x="50292" y="45720"/>
                                  <a:pt x="50292" y="45720"/>
                                </a:cubicBezTo>
                                <a:cubicBezTo>
                                  <a:pt x="48768" y="45720"/>
                                  <a:pt x="48768" y="45720"/>
                                  <a:pt x="48768" y="45720"/>
                                </a:cubicBezTo>
                                <a:cubicBezTo>
                                  <a:pt x="48768" y="45720"/>
                                  <a:pt x="47244" y="45720"/>
                                  <a:pt x="47244" y="45720"/>
                                </a:cubicBezTo>
                                <a:cubicBezTo>
                                  <a:pt x="47244" y="45720"/>
                                  <a:pt x="47244" y="45720"/>
                                  <a:pt x="47244" y="44196"/>
                                </a:cubicBezTo>
                                <a:lnTo>
                                  <a:pt x="38100" y="18288"/>
                                </a:lnTo>
                                <a:cubicBezTo>
                                  <a:pt x="36576" y="16764"/>
                                  <a:pt x="35052" y="15240"/>
                                  <a:pt x="35052" y="13716"/>
                                </a:cubicBezTo>
                                <a:cubicBezTo>
                                  <a:pt x="33528" y="12192"/>
                                  <a:pt x="32004" y="10668"/>
                                  <a:pt x="32004" y="9144"/>
                                </a:cubicBezTo>
                                <a:cubicBezTo>
                                  <a:pt x="30480" y="9144"/>
                                  <a:pt x="28956" y="9144"/>
                                  <a:pt x="27432" y="7620"/>
                                </a:cubicBezTo>
                                <a:cubicBezTo>
                                  <a:pt x="25908" y="7620"/>
                                  <a:pt x="24384" y="9144"/>
                                  <a:pt x="22860" y="9144"/>
                                </a:cubicBezTo>
                                <a:cubicBezTo>
                                  <a:pt x="21336" y="9144"/>
                                  <a:pt x="19812" y="10668"/>
                                  <a:pt x="18288" y="13716"/>
                                </a:cubicBezTo>
                                <a:cubicBezTo>
                                  <a:pt x="16764" y="15240"/>
                                  <a:pt x="15240" y="18288"/>
                                  <a:pt x="13716" y="22860"/>
                                </a:cubicBezTo>
                                <a:lnTo>
                                  <a:pt x="25908" y="53340"/>
                                </a:lnTo>
                                <a:cubicBezTo>
                                  <a:pt x="25908" y="53340"/>
                                  <a:pt x="25908" y="54864"/>
                                  <a:pt x="24384" y="54864"/>
                                </a:cubicBezTo>
                                <a:cubicBezTo>
                                  <a:pt x="22860" y="54864"/>
                                  <a:pt x="22860" y="56388"/>
                                  <a:pt x="21336" y="56388"/>
                                </a:cubicBezTo>
                                <a:cubicBezTo>
                                  <a:pt x="21336" y="56388"/>
                                  <a:pt x="19812" y="56388"/>
                                  <a:pt x="19812" y="56388"/>
                                </a:cubicBezTo>
                                <a:cubicBezTo>
                                  <a:pt x="19812" y="56388"/>
                                  <a:pt x="18288" y="56388"/>
                                  <a:pt x="18288" y="56388"/>
                                </a:cubicBezTo>
                                <a:cubicBezTo>
                                  <a:pt x="18288" y="56388"/>
                                  <a:pt x="16764" y="56388"/>
                                  <a:pt x="16764" y="56388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0" y="12192"/>
                                  <a:pt x="0" y="12192"/>
                                  <a:pt x="0" y="10668"/>
                                </a:cubicBezTo>
                                <a:cubicBezTo>
                                  <a:pt x="0" y="10668"/>
                                  <a:pt x="0" y="10668"/>
                                  <a:pt x="1524" y="10668"/>
                                </a:cubicBezTo>
                                <a:cubicBezTo>
                                  <a:pt x="1524" y="10668"/>
                                  <a:pt x="1524" y="10668"/>
                                  <a:pt x="1524" y="9144"/>
                                </a:cubicBezTo>
                                <a:cubicBezTo>
                                  <a:pt x="3048" y="9144"/>
                                  <a:pt x="3048" y="9144"/>
                                  <a:pt x="3048" y="9144"/>
                                </a:cubicBezTo>
                                <a:cubicBezTo>
                                  <a:pt x="4573" y="9144"/>
                                  <a:pt x="4573" y="9144"/>
                                  <a:pt x="6096" y="9144"/>
                                </a:cubicBezTo>
                                <a:cubicBezTo>
                                  <a:pt x="7620" y="9144"/>
                                  <a:pt x="7620" y="9144"/>
                                  <a:pt x="7620" y="9144"/>
                                </a:cubicBez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9144"/>
                                  <a:pt x="15240" y="6096"/>
                                </a:cubicBezTo>
                                <a:cubicBezTo>
                                  <a:pt x="16764" y="4572"/>
                                  <a:pt x="19812" y="3048"/>
                                  <a:pt x="21336" y="1524"/>
                                </a:cubicBezTo>
                                <a:cubicBezTo>
                                  <a:pt x="24384" y="0"/>
                                  <a:pt x="27432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3280097" name="Shape 242"/>
                        <wps:cNvSpPr>
                          <a:spLocks/>
                        </wps:cNvSpPr>
                        <wps:spPr bwMode="auto">
                          <a:xfrm>
                            <a:off x="40065" y="15834"/>
                            <a:ext cx="107" cy="122"/>
                          </a:xfrm>
                          <a:custGeom>
                            <a:avLst/>
                            <a:gdLst>
                              <a:gd name="T0" fmla="*/ 3047 w 10668"/>
                              <a:gd name="T1" fmla="*/ 1524 h 12192"/>
                              <a:gd name="T2" fmla="*/ 6096 w 10668"/>
                              <a:gd name="T3" fmla="*/ 0 h 12192"/>
                              <a:gd name="T4" fmla="*/ 6096 w 10668"/>
                              <a:gd name="T5" fmla="*/ 0 h 12192"/>
                              <a:gd name="T6" fmla="*/ 7620 w 10668"/>
                              <a:gd name="T7" fmla="*/ 1524 h 12192"/>
                              <a:gd name="T8" fmla="*/ 9144 w 10668"/>
                              <a:gd name="T9" fmla="*/ 1524 h 12192"/>
                              <a:gd name="T10" fmla="*/ 9144 w 10668"/>
                              <a:gd name="T11" fmla="*/ 3048 h 12192"/>
                              <a:gd name="T12" fmla="*/ 10668 w 10668"/>
                              <a:gd name="T13" fmla="*/ 4572 h 12192"/>
                              <a:gd name="T14" fmla="*/ 10668 w 10668"/>
                              <a:gd name="T15" fmla="*/ 6096 h 12192"/>
                              <a:gd name="T16" fmla="*/ 10668 w 10668"/>
                              <a:gd name="T17" fmla="*/ 7620 h 12192"/>
                              <a:gd name="T18" fmla="*/ 10668 w 10668"/>
                              <a:gd name="T19" fmla="*/ 9144 h 12192"/>
                              <a:gd name="T20" fmla="*/ 10668 w 10668"/>
                              <a:gd name="T21" fmla="*/ 9144 h 12192"/>
                              <a:gd name="T22" fmla="*/ 9144 w 10668"/>
                              <a:gd name="T23" fmla="*/ 10668 h 12192"/>
                              <a:gd name="T24" fmla="*/ 7620 w 10668"/>
                              <a:gd name="T25" fmla="*/ 10668 h 12192"/>
                              <a:gd name="T26" fmla="*/ 4572 w 10668"/>
                              <a:gd name="T27" fmla="*/ 12192 h 12192"/>
                              <a:gd name="T28" fmla="*/ 3047 w 10668"/>
                              <a:gd name="T29" fmla="*/ 12192 h 12192"/>
                              <a:gd name="T30" fmla="*/ 3047 w 10668"/>
                              <a:gd name="T31" fmla="*/ 12192 h 12192"/>
                              <a:gd name="T32" fmla="*/ 1524 w 10668"/>
                              <a:gd name="T33" fmla="*/ 10668 h 12192"/>
                              <a:gd name="T34" fmla="*/ 1524 w 10668"/>
                              <a:gd name="T35" fmla="*/ 10668 h 12192"/>
                              <a:gd name="T36" fmla="*/ 0 w 10668"/>
                              <a:gd name="T37" fmla="*/ 7620 h 12192"/>
                              <a:gd name="T38" fmla="*/ 0 w 10668"/>
                              <a:gd name="T39" fmla="*/ 6096 h 12192"/>
                              <a:gd name="T40" fmla="*/ 0 w 10668"/>
                              <a:gd name="T41" fmla="*/ 4572 h 12192"/>
                              <a:gd name="T42" fmla="*/ 0 w 10668"/>
                              <a:gd name="T43" fmla="*/ 4572 h 12192"/>
                              <a:gd name="T44" fmla="*/ 0 w 10668"/>
                              <a:gd name="T45" fmla="*/ 3048 h 12192"/>
                              <a:gd name="T46" fmla="*/ 1524 w 10668"/>
                              <a:gd name="T47" fmla="*/ 1524 h 12192"/>
                              <a:gd name="T48" fmla="*/ 3047 w 10668"/>
                              <a:gd name="T49" fmla="*/ 1524 h 12192"/>
                              <a:gd name="T50" fmla="*/ 0 w 10668"/>
                              <a:gd name="T51" fmla="*/ 0 h 12192"/>
                              <a:gd name="T52" fmla="*/ 10668 w 10668"/>
                              <a:gd name="T53" fmla="*/ 12192 h 12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0668" h="12192">
                                <a:moveTo>
                                  <a:pt x="3047" y="1524"/>
                                </a:moveTo>
                                <a:cubicBezTo>
                                  <a:pt x="6096" y="0"/>
                                  <a:pt x="6096" y="0"/>
                                  <a:pt x="7620" y="1524"/>
                                </a:cubicBezTo>
                                <a:cubicBezTo>
                                  <a:pt x="9144" y="1524"/>
                                  <a:pt x="9144" y="3048"/>
                                  <a:pt x="10668" y="4572"/>
                                </a:cubicBezTo>
                                <a:cubicBezTo>
                                  <a:pt x="10668" y="6096"/>
                                  <a:pt x="10668" y="7620"/>
                                  <a:pt x="10668" y="9144"/>
                                </a:cubicBezTo>
                                <a:cubicBezTo>
                                  <a:pt x="10668" y="9144"/>
                                  <a:pt x="9144" y="10668"/>
                                  <a:pt x="7620" y="10668"/>
                                </a:cubicBezTo>
                                <a:cubicBezTo>
                                  <a:pt x="4572" y="12192"/>
                                  <a:pt x="3047" y="12192"/>
                                  <a:pt x="3047" y="12192"/>
                                </a:cubicBezTo>
                                <a:cubicBezTo>
                                  <a:pt x="1524" y="10668"/>
                                  <a:pt x="1524" y="10668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0" y="4572"/>
                                </a:cubicBezTo>
                                <a:cubicBezTo>
                                  <a:pt x="0" y="3048"/>
                                  <a:pt x="1524" y="1524"/>
                                  <a:pt x="3047" y="152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7286307" name="Shape 243"/>
                        <wps:cNvSpPr>
                          <a:spLocks/>
                        </wps:cNvSpPr>
                        <wps:spPr bwMode="auto">
                          <a:xfrm>
                            <a:off x="40919" y="15681"/>
                            <a:ext cx="179" cy="680"/>
                          </a:xfrm>
                          <a:custGeom>
                            <a:avLst/>
                            <a:gdLst>
                              <a:gd name="T0" fmla="*/ 15240 w 17865"/>
                              <a:gd name="T1" fmla="*/ 0 h 67931"/>
                              <a:gd name="T2" fmla="*/ 17865 w 17865"/>
                              <a:gd name="T3" fmla="*/ 0 h 67931"/>
                              <a:gd name="T4" fmla="*/ 17865 w 17865"/>
                              <a:gd name="T5" fmla="*/ 7620 h 67931"/>
                              <a:gd name="T6" fmla="*/ 13716 w 17865"/>
                              <a:gd name="T7" fmla="*/ 7620 h 67931"/>
                              <a:gd name="T8" fmla="*/ 10668 w 17865"/>
                              <a:gd name="T9" fmla="*/ 9144 h 67931"/>
                              <a:gd name="T10" fmla="*/ 7620 w 17865"/>
                              <a:gd name="T11" fmla="*/ 13716 h 67931"/>
                              <a:gd name="T12" fmla="*/ 7620 w 17865"/>
                              <a:gd name="T13" fmla="*/ 16764 h 67931"/>
                              <a:gd name="T14" fmla="*/ 9144 w 17865"/>
                              <a:gd name="T15" fmla="*/ 21336 h 67931"/>
                              <a:gd name="T16" fmla="*/ 13716 w 17865"/>
                              <a:gd name="T17" fmla="*/ 27432 h 67931"/>
                              <a:gd name="T18" fmla="*/ 17865 w 17865"/>
                              <a:gd name="T19" fmla="*/ 26602 h 67931"/>
                              <a:gd name="T20" fmla="*/ 17865 w 17865"/>
                              <a:gd name="T21" fmla="*/ 33528 h 67931"/>
                              <a:gd name="T22" fmla="*/ 13716 w 17865"/>
                              <a:gd name="T23" fmla="*/ 33528 h 67931"/>
                              <a:gd name="T24" fmla="*/ 13716 w 17865"/>
                              <a:gd name="T25" fmla="*/ 36576 h 67931"/>
                              <a:gd name="T26" fmla="*/ 13716 w 17865"/>
                              <a:gd name="T27" fmla="*/ 39624 h 67931"/>
                              <a:gd name="T28" fmla="*/ 16764 w 17865"/>
                              <a:gd name="T29" fmla="*/ 41148 h 67931"/>
                              <a:gd name="T30" fmla="*/ 17865 w 17865"/>
                              <a:gd name="T31" fmla="*/ 41148 h 67931"/>
                              <a:gd name="T32" fmla="*/ 17865 w 17865"/>
                              <a:gd name="T33" fmla="*/ 67931 h 67931"/>
                              <a:gd name="T34" fmla="*/ 15240 w 17865"/>
                              <a:gd name="T35" fmla="*/ 67056 h 67931"/>
                              <a:gd name="T36" fmla="*/ 12192 w 17865"/>
                              <a:gd name="T37" fmla="*/ 62484 h 67931"/>
                              <a:gd name="T38" fmla="*/ 12192 w 17865"/>
                              <a:gd name="T39" fmla="*/ 59436 h 67931"/>
                              <a:gd name="T40" fmla="*/ 12192 w 17865"/>
                              <a:gd name="T41" fmla="*/ 54864 h 67931"/>
                              <a:gd name="T42" fmla="*/ 12192 w 17865"/>
                              <a:gd name="T43" fmla="*/ 51816 h 67931"/>
                              <a:gd name="T44" fmla="*/ 15240 w 17865"/>
                              <a:gd name="T45" fmla="*/ 48768 h 67931"/>
                              <a:gd name="T46" fmla="*/ 10668 w 17865"/>
                              <a:gd name="T47" fmla="*/ 47244 h 67931"/>
                              <a:gd name="T48" fmla="*/ 7620 w 17865"/>
                              <a:gd name="T49" fmla="*/ 42672 h 67931"/>
                              <a:gd name="T50" fmla="*/ 6096 w 17865"/>
                              <a:gd name="T51" fmla="*/ 38100 h 67931"/>
                              <a:gd name="T52" fmla="*/ 7620 w 17865"/>
                              <a:gd name="T53" fmla="*/ 32004 h 67931"/>
                              <a:gd name="T54" fmla="*/ 4572 w 17865"/>
                              <a:gd name="T55" fmla="*/ 28956 h 67931"/>
                              <a:gd name="T56" fmla="*/ 1524 w 17865"/>
                              <a:gd name="T57" fmla="*/ 24384 h 67931"/>
                              <a:gd name="T58" fmla="*/ 0 w 17865"/>
                              <a:gd name="T59" fmla="*/ 16764 h 67931"/>
                              <a:gd name="T60" fmla="*/ 1524 w 17865"/>
                              <a:gd name="T61" fmla="*/ 10668 h 67931"/>
                              <a:gd name="T62" fmla="*/ 6096 w 17865"/>
                              <a:gd name="T63" fmla="*/ 4572 h 67931"/>
                              <a:gd name="T64" fmla="*/ 12192 w 17865"/>
                              <a:gd name="T65" fmla="*/ 1524 h 67931"/>
                              <a:gd name="T66" fmla="*/ 15240 w 17865"/>
                              <a:gd name="T67" fmla="*/ 0 h 67931"/>
                              <a:gd name="T68" fmla="*/ 0 w 17865"/>
                              <a:gd name="T69" fmla="*/ 0 h 67931"/>
                              <a:gd name="T70" fmla="*/ 17865 w 17865"/>
                              <a:gd name="T71" fmla="*/ 67931 h 679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T68" t="T69" r="T70" b="T71"/>
                            <a:pathLst>
                              <a:path w="17865" h="67931">
                                <a:moveTo>
                                  <a:pt x="15240" y="0"/>
                                </a:moveTo>
                                <a:lnTo>
                                  <a:pt x="17865" y="0"/>
                                </a:lnTo>
                                <a:lnTo>
                                  <a:pt x="17865" y="7620"/>
                                </a:lnTo>
                                <a:lnTo>
                                  <a:pt x="13716" y="7620"/>
                                </a:lnTo>
                                <a:cubicBezTo>
                                  <a:pt x="12192" y="7620"/>
                                  <a:pt x="10668" y="9144"/>
                                  <a:pt x="10668" y="9144"/>
                                </a:cubicBezTo>
                                <a:cubicBezTo>
                                  <a:pt x="9144" y="10668"/>
                                  <a:pt x="9144" y="12192"/>
                                  <a:pt x="7620" y="13716"/>
                                </a:cubicBezTo>
                                <a:cubicBezTo>
                                  <a:pt x="7620" y="13716"/>
                                  <a:pt x="7620" y="15240"/>
                                  <a:pt x="7620" y="16764"/>
                                </a:cubicBezTo>
                                <a:cubicBezTo>
                                  <a:pt x="7620" y="18288"/>
                                  <a:pt x="7620" y="19812"/>
                                  <a:pt x="9144" y="21336"/>
                                </a:cubicBezTo>
                                <a:cubicBezTo>
                                  <a:pt x="9144" y="24384"/>
                                  <a:pt x="12192" y="25908"/>
                                  <a:pt x="13716" y="27432"/>
                                </a:cubicBezTo>
                                <a:lnTo>
                                  <a:pt x="17865" y="26602"/>
                                </a:lnTo>
                                <a:lnTo>
                                  <a:pt x="17865" y="33528"/>
                                </a:lnTo>
                                <a:lnTo>
                                  <a:pt x="13716" y="33528"/>
                                </a:lnTo>
                                <a:cubicBezTo>
                                  <a:pt x="13716" y="35052"/>
                                  <a:pt x="13716" y="35052"/>
                                  <a:pt x="13716" y="36576"/>
                                </a:cubicBezTo>
                                <a:cubicBezTo>
                                  <a:pt x="13716" y="36576"/>
                                  <a:pt x="13716" y="38100"/>
                                  <a:pt x="13716" y="39624"/>
                                </a:cubicBezTo>
                                <a:cubicBezTo>
                                  <a:pt x="13716" y="39624"/>
                                  <a:pt x="15240" y="41148"/>
                                  <a:pt x="16764" y="41148"/>
                                </a:cubicBezTo>
                                <a:lnTo>
                                  <a:pt x="17865" y="41148"/>
                                </a:lnTo>
                                <a:lnTo>
                                  <a:pt x="17865" y="67931"/>
                                </a:lnTo>
                                <a:lnTo>
                                  <a:pt x="15240" y="67056"/>
                                </a:lnTo>
                                <a:cubicBezTo>
                                  <a:pt x="13716" y="65532"/>
                                  <a:pt x="13716" y="64008"/>
                                  <a:pt x="12192" y="62484"/>
                                </a:cubicBezTo>
                                <a:cubicBezTo>
                                  <a:pt x="12192" y="60960"/>
                                  <a:pt x="12192" y="59436"/>
                                  <a:pt x="12192" y="59436"/>
                                </a:cubicBezTo>
                                <a:cubicBezTo>
                                  <a:pt x="12192" y="57912"/>
                                  <a:pt x="12192" y="56388"/>
                                  <a:pt x="12192" y="54864"/>
                                </a:cubicBezTo>
                                <a:cubicBezTo>
                                  <a:pt x="12192" y="54864"/>
                                  <a:pt x="12192" y="53340"/>
                                  <a:pt x="12192" y="51816"/>
                                </a:cubicBezTo>
                                <a:cubicBezTo>
                                  <a:pt x="13716" y="51816"/>
                                  <a:pt x="13716" y="50292"/>
                                  <a:pt x="15240" y="48768"/>
                                </a:cubicBezTo>
                                <a:cubicBezTo>
                                  <a:pt x="12192" y="48768"/>
                                  <a:pt x="10668" y="47244"/>
                                  <a:pt x="10668" y="47244"/>
                                </a:cubicBezTo>
                                <a:cubicBezTo>
                                  <a:pt x="9144" y="45720"/>
                                  <a:pt x="7620" y="44196"/>
                                  <a:pt x="7620" y="42672"/>
                                </a:cubicBezTo>
                                <a:cubicBezTo>
                                  <a:pt x="6096" y="41148"/>
                                  <a:pt x="6096" y="39624"/>
                                  <a:pt x="6096" y="38100"/>
                                </a:cubicBezTo>
                                <a:cubicBezTo>
                                  <a:pt x="6096" y="35052"/>
                                  <a:pt x="7620" y="33528"/>
                                  <a:pt x="7620" y="32004"/>
                                </a:cubicBezTo>
                                <a:cubicBezTo>
                                  <a:pt x="6096" y="32004"/>
                                  <a:pt x="4572" y="30480"/>
                                  <a:pt x="4572" y="28956"/>
                                </a:cubicBezTo>
                                <a:cubicBezTo>
                                  <a:pt x="3048" y="27432"/>
                                  <a:pt x="1524" y="25908"/>
                                  <a:pt x="1524" y="24384"/>
                                </a:cubicBezTo>
                                <a:cubicBezTo>
                                  <a:pt x="0" y="21336"/>
                                  <a:pt x="0" y="18288"/>
                                  <a:pt x="0" y="16764"/>
                                </a:cubicBezTo>
                                <a:cubicBezTo>
                                  <a:pt x="0" y="13716"/>
                                  <a:pt x="0" y="12192"/>
                                  <a:pt x="1524" y="10668"/>
                                </a:cubicBezTo>
                                <a:cubicBezTo>
                                  <a:pt x="1524" y="7620"/>
                                  <a:pt x="3048" y="6096"/>
                                  <a:pt x="6096" y="4572"/>
                                </a:cubicBezTo>
                                <a:cubicBezTo>
                                  <a:pt x="7620" y="3048"/>
                                  <a:pt x="9144" y="1524"/>
                                  <a:pt x="12192" y="1524"/>
                                </a:cubicBezTo>
                                <a:cubicBezTo>
                                  <a:pt x="13716" y="0"/>
                                  <a:pt x="15240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1008545" name="Shape 244"/>
                        <wps:cNvSpPr>
                          <a:spLocks/>
                        </wps:cNvSpPr>
                        <wps:spPr bwMode="auto">
                          <a:xfrm>
                            <a:off x="41098" y="16050"/>
                            <a:ext cx="149" cy="333"/>
                          </a:xfrm>
                          <a:custGeom>
                            <a:avLst/>
                            <a:gdLst>
                              <a:gd name="T0" fmla="*/ 14901 w 14901"/>
                              <a:gd name="T1" fmla="*/ 0 h 33242"/>
                              <a:gd name="T2" fmla="*/ 14901 w 14901"/>
                              <a:gd name="T3" fmla="*/ 7661 h 33242"/>
                              <a:gd name="T4" fmla="*/ 4995 w 14901"/>
                              <a:gd name="T5" fmla="*/ 11906 h 33242"/>
                              <a:gd name="T6" fmla="*/ 1947 w 14901"/>
                              <a:gd name="T7" fmla="*/ 14954 h 33242"/>
                              <a:gd name="T8" fmla="*/ 1947 w 14901"/>
                              <a:gd name="T9" fmla="*/ 16478 h 33242"/>
                              <a:gd name="T10" fmla="*/ 1947 w 14901"/>
                              <a:gd name="T11" fmla="*/ 19526 h 33242"/>
                              <a:gd name="T12" fmla="*/ 1947 w 14901"/>
                              <a:gd name="T13" fmla="*/ 21050 h 33242"/>
                              <a:gd name="T14" fmla="*/ 8044 w 14901"/>
                              <a:gd name="T15" fmla="*/ 25622 h 33242"/>
                              <a:gd name="T16" fmla="*/ 14901 w 14901"/>
                              <a:gd name="T17" fmla="*/ 24479 h 33242"/>
                              <a:gd name="T18" fmla="*/ 14901 w 14901"/>
                              <a:gd name="T19" fmla="*/ 30829 h 33242"/>
                              <a:gd name="T20" fmla="*/ 9567 w 14901"/>
                              <a:gd name="T21" fmla="*/ 31718 h 33242"/>
                              <a:gd name="T22" fmla="*/ 1947 w 14901"/>
                              <a:gd name="T23" fmla="*/ 31718 h 33242"/>
                              <a:gd name="T24" fmla="*/ 0 w 14901"/>
                              <a:gd name="T25" fmla="*/ 31069 h 33242"/>
                              <a:gd name="T26" fmla="*/ 0 w 14901"/>
                              <a:gd name="T27" fmla="*/ 4286 h 33242"/>
                              <a:gd name="T28" fmla="*/ 3471 w 14901"/>
                              <a:gd name="T29" fmla="*/ 4286 h 33242"/>
                              <a:gd name="T30" fmla="*/ 14901 w 14901"/>
                              <a:gd name="T31" fmla="*/ 0 h 33242"/>
                              <a:gd name="T32" fmla="*/ 0 w 14901"/>
                              <a:gd name="T33" fmla="*/ 0 h 33242"/>
                              <a:gd name="T34" fmla="*/ 14901 w 14901"/>
                              <a:gd name="T35" fmla="*/ 33242 h 332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T32" t="T33" r="T34" b="T35"/>
                            <a:pathLst>
                              <a:path w="14901" h="33242">
                                <a:moveTo>
                                  <a:pt x="14901" y="0"/>
                                </a:moveTo>
                                <a:lnTo>
                                  <a:pt x="14901" y="7661"/>
                                </a:lnTo>
                                <a:lnTo>
                                  <a:pt x="4995" y="11906"/>
                                </a:lnTo>
                                <a:cubicBezTo>
                                  <a:pt x="3471" y="11906"/>
                                  <a:pt x="3471" y="13430"/>
                                  <a:pt x="1947" y="14954"/>
                                </a:cubicBezTo>
                                <a:cubicBezTo>
                                  <a:pt x="1947" y="14954"/>
                                  <a:pt x="1947" y="16478"/>
                                  <a:pt x="1947" y="16478"/>
                                </a:cubicBezTo>
                                <a:cubicBezTo>
                                  <a:pt x="1947" y="18002"/>
                                  <a:pt x="1947" y="18002"/>
                                  <a:pt x="1947" y="19526"/>
                                </a:cubicBezTo>
                                <a:cubicBezTo>
                                  <a:pt x="1947" y="19526"/>
                                  <a:pt x="1947" y="21050"/>
                                  <a:pt x="1947" y="21050"/>
                                </a:cubicBezTo>
                                <a:cubicBezTo>
                                  <a:pt x="3471" y="24098"/>
                                  <a:pt x="4995" y="25622"/>
                                  <a:pt x="8044" y="25622"/>
                                </a:cubicBezTo>
                                <a:lnTo>
                                  <a:pt x="14901" y="24479"/>
                                </a:lnTo>
                                <a:lnTo>
                                  <a:pt x="14901" y="30829"/>
                                </a:lnTo>
                                <a:lnTo>
                                  <a:pt x="9567" y="31718"/>
                                </a:lnTo>
                                <a:cubicBezTo>
                                  <a:pt x="6519" y="33242"/>
                                  <a:pt x="4995" y="33242"/>
                                  <a:pt x="1947" y="31718"/>
                                </a:cubicBezTo>
                                <a:lnTo>
                                  <a:pt x="0" y="31069"/>
                                </a:lnTo>
                                <a:lnTo>
                                  <a:pt x="0" y="4286"/>
                                </a:lnTo>
                                <a:lnTo>
                                  <a:pt x="3471" y="4286"/>
                                </a:lnTo>
                                <a:lnTo>
                                  <a:pt x="14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025521" name="Shape 245"/>
                        <wps:cNvSpPr>
                          <a:spLocks/>
                        </wps:cNvSpPr>
                        <wps:spPr bwMode="auto">
                          <a:xfrm>
                            <a:off x="41098" y="15621"/>
                            <a:ext cx="149" cy="396"/>
                          </a:xfrm>
                          <a:custGeom>
                            <a:avLst/>
                            <a:gdLst>
                              <a:gd name="T0" fmla="*/ 14139 w 14901"/>
                              <a:gd name="T1" fmla="*/ 0 h 39624"/>
                              <a:gd name="T2" fmla="*/ 14901 w 14901"/>
                              <a:gd name="T3" fmla="*/ 0 h 39624"/>
                              <a:gd name="T4" fmla="*/ 14901 w 14901"/>
                              <a:gd name="T5" fmla="*/ 8192 h 39624"/>
                              <a:gd name="T6" fmla="*/ 11092 w 14901"/>
                              <a:gd name="T7" fmla="*/ 9144 h 39624"/>
                              <a:gd name="T8" fmla="*/ 14139 w 14901"/>
                              <a:gd name="T9" fmla="*/ 12192 h 39624"/>
                              <a:gd name="T10" fmla="*/ 14901 w 14901"/>
                              <a:gd name="T11" fmla="*/ 13335 h 39624"/>
                              <a:gd name="T12" fmla="*/ 14901 w 14901"/>
                              <a:gd name="T13" fmla="*/ 32766 h 39624"/>
                              <a:gd name="T14" fmla="*/ 12616 w 14901"/>
                              <a:gd name="T15" fmla="*/ 35052 h 39624"/>
                              <a:gd name="T16" fmla="*/ 6519 w 14901"/>
                              <a:gd name="T17" fmla="*/ 39624 h 39624"/>
                              <a:gd name="T18" fmla="*/ 423 w 14901"/>
                              <a:gd name="T19" fmla="*/ 39624 h 39624"/>
                              <a:gd name="T20" fmla="*/ 0 w 14901"/>
                              <a:gd name="T21" fmla="*/ 39624 h 39624"/>
                              <a:gd name="T22" fmla="*/ 0 w 14901"/>
                              <a:gd name="T23" fmla="*/ 32698 h 39624"/>
                              <a:gd name="T24" fmla="*/ 3471 w 14901"/>
                              <a:gd name="T25" fmla="*/ 32004 h 39624"/>
                              <a:gd name="T26" fmla="*/ 8044 w 14901"/>
                              <a:gd name="T27" fmla="*/ 30480 h 39624"/>
                              <a:gd name="T28" fmla="*/ 9567 w 14901"/>
                              <a:gd name="T29" fmla="*/ 27432 h 39624"/>
                              <a:gd name="T30" fmla="*/ 9567 w 14901"/>
                              <a:gd name="T31" fmla="*/ 22860 h 39624"/>
                              <a:gd name="T32" fmla="*/ 9567 w 14901"/>
                              <a:gd name="T33" fmla="*/ 19812 h 39624"/>
                              <a:gd name="T34" fmla="*/ 4995 w 14901"/>
                              <a:gd name="T35" fmla="*/ 13716 h 39624"/>
                              <a:gd name="T36" fmla="*/ 0 w 14901"/>
                              <a:gd name="T37" fmla="*/ 13716 h 39624"/>
                              <a:gd name="T38" fmla="*/ 0 w 14901"/>
                              <a:gd name="T39" fmla="*/ 6096 h 39624"/>
                              <a:gd name="T40" fmla="*/ 1947 w 14901"/>
                              <a:gd name="T41" fmla="*/ 6096 h 39624"/>
                              <a:gd name="T42" fmla="*/ 14139 w 14901"/>
                              <a:gd name="T43" fmla="*/ 0 h 39624"/>
                              <a:gd name="T44" fmla="*/ 0 w 14901"/>
                              <a:gd name="T45" fmla="*/ 0 h 39624"/>
                              <a:gd name="T46" fmla="*/ 14901 w 14901"/>
                              <a:gd name="T47" fmla="*/ 39624 h 3962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T44" t="T45" r="T46" b="T47"/>
                            <a:pathLst>
                              <a:path w="14901" h="39624">
                                <a:moveTo>
                                  <a:pt x="14139" y="0"/>
                                </a:moveTo>
                                <a:lnTo>
                                  <a:pt x="14901" y="0"/>
                                </a:lnTo>
                                <a:lnTo>
                                  <a:pt x="14901" y="8192"/>
                                </a:lnTo>
                                <a:lnTo>
                                  <a:pt x="11092" y="9144"/>
                                </a:lnTo>
                                <a:cubicBezTo>
                                  <a:pt x="12616" y="10668"/>
                                  <a:pt x="14139" y="10668"/>
                                  <a:pt x="14139" y="12192"/>
                                </a:cubicBezTo>
                                <a:lnTo>
                                  <a:pt x="14901" y="13335"/>
                                </a:lnTo>
                                <a:lnTo>
                                  <a:pt x="14901" y="32766"/>
                                </a:lnTo>
                                <a:lnTo>
                                  <a:pt x="12616" y="35052"/>
                                </a:lnTo>
                                <a:cubicBezTo>
                                  <a:pt x="11092" y="36576"/>
                                  <a:pt x="8044" y="38100"/>
                                  <a:pt x="6519" y="39624"/>
                                </a:cubicBezTo>
                                <a:cubicBezTo>
                                  <a:pt x="4995" y="39624"/>
                                  <a:pt x="1947" y="39624"/>
                                  <a:pt x="423" y="39624"/>
                                </a:cubicBezTo>
                                <a:lnTo>
                                  <a:pt x="0" y="39624"/>
                                </a:lnTo>
                                <a:lnTo>
                                  <a:pt x="0" y="32698"/>
                                </a:lnTo>
                                <a:lnTo>
                                  <a:pt x="3471" y="32004"/>
                                </a:lnTo>
                                <a:cubicBezTo>
                                  <a:pt x="4995" y="32004"/>
                                  <a:pt x="6519" y="32004"/>
                                  <a:pt x="8044" y="30480"/>
                                </a:cubicBezTo>
                                <a:cubicBezTo>
                                  <a:pt x="8044" y="28956"/>
                                  <a:pt x="9567" y="28956"/>
                                  <a:pt x="9567" y="27432"/>
                                </a:cubicBezTo>
                                <a:cubicBezTo>
                                  <a:pt x="9567" y="25908"/>
                                  <a:pt x="11092" y="24384"/>
                                  <a:pt x="9567" y="22860"/>
                                </a:cubicBezTo>
                                <a:cubicBezTo>
                                  <a:pt x="9567" y="21336"/>
                                  <a:pt x="9567" y="21336"/>
                                  <a:pt x="9567" y="19812"/>
                                </a:cubicBezTo>
                                <a:cubicBezTo>
                                  <a:pt x="8044" y="16764"/>
                                  <a:pt x="6519" y="13716"/>
                                  <a:pt x="4995" y="13716"/>
                                </a:cubicBez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947" y="6096"/>
                                </a:lnTo>
                                <a:lnTo>
                                  <a:pt x="141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1599984" name="Shape 246"/>
                        <wps:cNvSpPr>
                          <a:spLocks/>
                        </wps:cNvSpPr>
                        <wps:spPr bwMode="auto">
                          <a:xfrm>
                            <a:off x="41247" y="16032"/>
                            <a:ext cx="205" cy="326"/>
                          </a:xfrm>
                          <a:custGeom>
                            <a:avLst/>
                            <a:gdLst>
                              <a:gd name="T0" fmla="*/ 6858 w 20574"/>
                              <a:gd name="T1" fmla="*/ 0 h 32639"/>
                              <a:gd name="T2" fmla="*/ 12954 w 20574"/>
                              <a:gd name="T3" fmla="*/ 1524 h 32639"/>
                              <a:gd name="T4" fmla="*/ 17526 w 20574"/>
                              <a:gd name="T5" fmla="*/ 3048 h 32639"/>
                              <a:gd name="T6" fmla="*/ 20574 w 20574"/>
                              <a:gd name="T7" fmla="*/ 7620 h 32639"/>
                              <a:gd name="T8" fmla="*/ 20574 w 20574"/>
                              <a:gd name="T9" fmla="*/ 15240 h 32639"/>
                              <a:gd name="T10" fmla="*/ 19050 w 20574"/>
                              <a:gd name="T11" fmla="*/ 21336 h 32639"/>
                              <a:gd name="T12" fmla="*/ 12954 w 20574"/>
                              <a:gd name="T13" fmla="*/ 25908 h 32639"/>
                              <a:gd name="T14" fmla="*/ 3810 w 20574"/>
                              <a:gd name="T15" fmla="*/ 32004 h 32639"/>
                              <a:gd name="T16" fmla="*/ 0 w 20574"/>
                              <a:gd name="T17" fmla="*/ 32639 h 32639"/>
                              <a:gd name="T18" fmla="*/ 0 w 20574"/>
                              <a:gd name="T19" fmla="*/ 26289 h 32639"/>
                              <a:gd name="T20" fmla="*/ 2286 w 20574"/>
                              <a:gd name="T21" fmla="*/ 25908 h 32639"/>
                              <a:gd name="T22" fmla="*/ 8382 w 20574"/>
                              <a:gd name="T23" fmla="*/ 22860 h 32639"/>
                              <a:gd name="T24" fmla="*/ 11430 w 20574"/>
                              <a:gd name="T25" fmla="*/ 18288 h 32639"/>
                              <a:gd name="T26" fmla="*/ 12954 w 20574"/>
                              <a:gd name="T27" fmla="*/ 15240 h 32639"/>
                              <a:gd name="T28" fmla="*/ 11430 w 20574"/>
                              <a:gd name="T29" fmla="*/ 12192 h 32639"/>
                              <a:gd name="T30" fmla="*/ 8382 w 20574"/>
                              <a:gd name="T31" fmla="*/ 7620 h 32639"/>
                              <a:gd name="T32" fmla="*/ 762 w 20574"/>
                              <a:gd name="T33" fmla="*/ 9144 h 32639"/>
                              <a:gd name="T34" fmla="*/ 0 w 20574"/>
                              <a:gd name="T35" fmla="*/ 9471 h 32639"/>
                              <a:gd name="T36" fmla="*/ 0 w 20574"/>
                              <a:gd name="T37" fmla="*/ 1810 h 32639"/>
                              <a:gd name="T38" fmla="*/ 762 w 20574"/>
                              <a:gd name="T39" fmla="*/ 1524 h 32639"/>
                              <a:gd name="T40" fmla="*/ 6858 w 20574"/>
                              <a:gd name="T41" fmla="*/ 0 h 32639"/>
                              <a:gd name="T42" fmla="*/ 0 w 20574"/>
                              <a:gd name="T43" fmla="*/ 0 h 32639"/>
                              <a:gd name="T44" fmla="*/ 20574 w 20574"/>
                              <a:gd name="T45" fmla="*/ 32639 h 326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T42" t="T43" r="T44" b="T45"/>
                            <a:pathLst>
                              <a:path w="20574" h="32639">
                                <a:moveTo>
                                  <a:pt x="6858" y="0"/>
                                </a:moveTo>
                                <a:cubicBezTo>
                                  <a:pt x="8382" y="0"/>
                                  <a:pt x="9906" y="0"/>
                                  <a:pt x="12954" y="1524"/>
                                </a:cubicBezTo>
                                <a:cubicBezTo>
                                  <a:pt x="14479" y="1524"/>
                                  <a:pt x="16002" y="3048"/>
                                  <a:pt x="17526" y="3048"/>
                                </a:cubicBezTo>
                                <a:cubicBezTo>
                                  <a:pt x="17526" y="4572"/>
                                  <a:pt x="19050" y="6096"/>
                                  <a:pt x="20574" y="7620"/>
                                </a:cubicBezTo>
                                <a:cubicBezTo>
                                  <a:pt x="20574" y="10668"/>
                                  <a:pt x="20574" y="12192"/>
                                  <a:pt x="20574" y="15240"/>
                                </a:cubicBezTo>
                                <a:cubicBezTo>
                                  <a:pt x="20574" y="16764"/>
                                  <a:pt x="20574" y="18288"/>
                                  <a:pt x="19050" y="21336"/>
                                </a:cubicBezTo>
                                <a:cubicBezTo>
                                  <a:pt x="17526" y="22860"/>
                                  <a:pt x="16002" y="24384"/>
                                  <a:pt x="12954" y="25908"/>
                                </a:cubicBezTo>
                                <a:cubicBezTo>
                                  <a:pt x="11430" y="28956"/>
                                  <a:pt x="8382" y="30480"/>
                                  <a:pt x="3810" y="32004"/>
                                </a:cubicBezTo>
                                <a:lnTo>
                                  <a:pt x="0" y="32639"/>
                                </a:lnTo>
                                <a:lnTo>
                                  <a:pt x="0" y="26289"/>
                                </a:lnTo>
                                <a:lnTo>
                                  <a:pt x="2286" y="25908"/>
                                </a:lnTo>
                                <a:cubicBezTo>
                                  <a:pt x="5334" y="24384"/>
                                  <a:pt x="6858" y="22860"/>
                                  <a:pt x="8382" y="22860"/>
                                </a:cubicBezTo>
                                <a:cubicBezTo>
                                  <a:pt x="9906" y="21336"/>
                                  <a:pt x="9906" y="19812"/>
                                  <a:pt x="11430" y="18288"/>
                                </a:cubicBezTo>
                                <a:cubicBezTo>
                                  <a:pt x="11430" y="18288"/>
                                  <a:pt x="12954" y="16764"/>
                                  <a:pt x="12954" y="15240"/>
                                </a:cubicBezTo>
                                <a:cubicBezTo>
                                  <a:pt x="12954" y="13716"/>
                                  <a:pt x="12954" y="12192"/>
                                  <a:pt x="11430" y="12192"/>
                                </a:cubicBezTo>
                                <a:cubicBezTo>
                                  <a:pt x="11430" y="9144"/>
                                  <a:pt x="9906" y="9144"/>
                                  <a:pt x="8382" y="7620"/>
                                </a:cubicBezTo>
                                <a:cubicBezTo>
                                  <a:pt x="5334" y="7620"/>
                                  <a:pt x="3810" y="7620"/>
                                  <a:pt x="762" y="9144"/>
                                </a:cubicBezTo>
                                <a:lnTo>
                                  <a:pt x="0" y="9471"/>
                                </a:lnTo>
                                <a:lnTo>
                                  <a:pt x="0" y="1810"/>
                                </a:lnTo>
                                <a:lnTo>
                                  <a:pt x="762" y="1524"/>
                                </a:lnTo>
                                <a:cubicBezTo>
                                  <a:pt x="2286" y="1524"/>
                                  <a:pt x="3810" y="1524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4670945" name="Shape 247"/>
                        <wps:cNvSpPr>
                          <a:spLocks/>
                        </wps:cNvSpPr>
                        <wps:spPr bwMode="auto">
                          <a:xfrm>
                            <a:off x="41247" y="15754"/>
                            <a:ext cx="38" cy="194"/>
                          </a:xfrm>
                          <a:custGeom>
                            <a:avLst/>
                            <a:gdLst>
                              <a:gd name="T0" fmla="*/ 0 w 3810"/>
                              <a:gd name="T1" fmla="*/ 0 h 19431"/>
                              <a:gd name="T2" fmla="*/ 2286 w 3810"/>
                              <a:gd name="T3" fmla="*/ 3429 h 19431"/>
                              <a:gd name="T4" fmla="*/ 3810 w 3810"/>
                              <a:gd name="T5" fmla="*/ 11049 h 19431"/>
                              <a:gd name="T6" fmla="*/ 2286 w 3810"/>
                              <a:gd name="T7" fmla="*/ 17145 h 19431"/>
                              <a:gd name="T8" fmla="*/ 0 w 3810"/>
                              <a:gd name="T9" fmla="*/ 19431 h 19431"/>
                              <a:gd name="T10" fmla="*/ 0 w 3810"/>
                              <a:gd name="T11" fmla="*/ 0 h 19431"/>
                              <a:gd name="T12" fmla="*/ 0 w 3810"/>
                              <a:gd name="T13" fmla="*/ 0 h 19431"/>
                              <a:gd name="T14" fmla="*/ 3810 w 3810"/>
                              <a:gd name="T15" fmla="*/ 19431 h 194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T12" t="T13" r="T14" b="T15"/>
                            <a:pathLst>
                              <a:path w="3810" h="19431">
                                <a:moveTo>
                                  <a:pt x="0" y="0"/>
                                </a:moveTo>
                                <a:lnTo>
                                  <a:pt x="2286" y="3429"/>
                                </a:lnTo>
                                <a:cubicBezTo>
                                  <a:pt x="3810" y="4953"/>
                                  <a:pt x="3810" y="8001"/>
                                  <a:pt x="3810" y="11049"/>
                                </a:cubicBezTo>
                                <a:cubicBezTo>
                                  <a:pt x="3810" y="12573"/>
                                  <a:pt x="2286" y="14097"/>
                                  <a:pt x="2286" y="17145"/>
                                </a:cubicBezTo>
                                <a:lnTo>
                                  <a:pt x="0" y="19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5128221" name="Shape 248"/>
                        <wps:cNvSpPr>
                          <a:spLocks/>
                        </wps:cNvSpPr>
                        <wps:spPr bwMode="auto">
                          <a:xfrm>
                            <a:off x="41247" y="15621"/>
                            <a:ext cx="38" cy="81"/>
                          </a:xfrm>
                          <a:custGeom>
                            <a:avLst/>
                            <a:gdLst>
                              <a:gd name="T0" fmla="*/ 0 w 3810"/>
                              <a:gd name="T1" fmla="*/ 0 h 8192"/>
                              <a:gd name="T2" fmla="*/ 762 w 3810"/>
                              <a:gd name="T3" fmla="*/ 0 h 8192"/>
                              <a:gd name="T4" fmla="*/ 2286 w 3810"/>
                              <a:gd name="T5" fmla="*/ 3048 h 8192"/>
                              <a:gd name="T6" fmla="*/ 3810 w 3810"/>
                              <a:gd name="T7" fmla="*/ 6096 h 8192"/>
                              <a:gd name="T8" fmla="*/ 2286 w 3810"/>
                              <a:gd name="T9" fmla="*/ 7620 h 8192"/>
                              <a:gd name="T10" fmla="*/ 0 w 3810"/>
                              <a:gd name="T11" fmla="*/ 8192 h 8192"/>
                              <a:gd name="T12" fmla="*/ 0 w 3810"/>
                              <a:gd name="T13" fmla="*/ 0 h 8192"/>
                              <a:gd name="T14" fmla="*/ 0 w 3810"/>
                              <a:gd name="T15" fmla="*/ 0 h 8192"/>
                              <a:gd name="T16" fmla="*/ 3810 w 3810"/>
                              <a:gd name="T17" fmla="*/ 8192 h 8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T14" t="T15" r="T16" b="T17"/>
                            <a:pathLst>
                              <a:path w="3810" h="8192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cubicBezTo>
                                  <a:pt x="2286" y="1524"/>
                                  <a:pt x="2286" y="1524"/>
                                  <a:pt x="2286" y="3048"/>
                                </a:cubicBezTo>
                                <a:cubicBezTo>
                                  <a:pt x="3810" y="4572"/>
                                  <a:pt x="3810" y="4572"/>
                                  <a:pt x="3810" y="6096"/>
                                </a:cubicBezTo>
                                <a:cubicBezTo>
                                  <a:pt x="3810" y="6096"/>
                                  <a:pt x="2286" y="6096"/>
                                  <a:pt x="2286" y="7620"/>
                                </a:cubicBezTo>
                                <a:lnTo>
                                  <a:pt x="0" y="8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543375" name="Shape 249"/>
                        <wps:cNvSpPr>
                          <a:spLocks/>
                        </wps:cNvSpPr>
                        <wps:spPr bwMode="auto">
                          <a:xfrm>
                            <a:off x="41529" y="15361"/>
                            <a:ext cx="441" cy="549"/>
                          </a:xfrm>
                          <a:custGeom>
                            <a:avLst/>
                            <a:gdLst>
                              <a:gd name="T0" fmla="*/ 38100 w 44196"/>
                              <a:gd name="T1" fmla="*/ 0 h 54864"/>
                              <a:gd name="T2" fmla="*/ 39624 w 44196"/>
                              <a:gd name="T3" fmla="*/ 0 h 54864"/>
                              <a:gd name="T4" fmla="*/ 41148 w 44196"/>
                              <a:gd name="T5" fmla="*/ 0 h 54864"/>
                              <a:gd name="T6" fmla="*/ 42672 w 44196"/>
                              <a:gd name="T7" fmla="*/ 0 h 54864"/>
                              <a:gd name="T8" fmla="*/ 42672 w 44196"/>
                              <a:gd name="T9" fmla="*/ 1524 h 54864"/>
                              <a:gd name="T10" fmla="*/ 42672 w 44196"/>
                              <a:gd name="T11" fmla="*/ 3048 h 54864"/>
                              <a:gd name="T12" fmla="*/ 44196 w 44196"/>
                              <a:gd name="T13" fmla="*/ 50292 h 54864"/>
                              <a:gd name="T14" fmla="*/ 44196 w 44196"/>
                              <a:gd name="T15" fmla="*/ 51816 h 54864"/>
                              <a:gd name="T16" fmla="*/ 42672 w 44196"/>
                              <a:gd name="T17" fmla="*/ 51816 h 54864"/>
                              <a:gd name="T18" fmla="*/ 41148 w 44196"/>
                              <a:gd name="T19" fmla="*/ 53340 h 54864"/>
                              <a:gd name="T20" fmla="*/ 39624 w 44196"/>
                              <a:gd name="T21" fmla="*/ 54864 h 54864"/>
                              <a:gd name="T22" fmla="*/ 36576 w 44196"/>
                              <a:gd name="T23" fmla="*/ 54864 h 54864"/>
                              <a:gd name="T24" fmla="*/ 35052 w 44196"/>
                              <a:gd name="T25" fmla="*/ 54864 h 54864"/>
                              <a:gd name="T26" fmla="*/ 33528 w 44196"/>
                              <a:gd name="T27" fmla="*/ 54864 h 54864"/>
                              <a:gd name="T28" fmla="*/ 1524 w 44196"/>
                              <a:gd name="T29" fmla="*/ 18288 h 54864"/>
                              <a:gd name="T30" fmla="*/ 1524 w 44196"/>
                              <a:gd name="T31" fmla="*/ 16764 h 54864"/>
                              <a:gd name="T32" fmla="*/ 0 w 44196"/>
                              <a:gd name="T33" fmla="*/ 16764 h 54864"/>
                              <a:gd name="T34" fmla="*/ 0 w 44196"/>
                              <a:gd name="T35" fmla="*/ 15240 h 54864"/>
                              <a:gd name="T36" fmla="*/ 1524 w 44196"/>
                              <a:gd name="T37" fmla="*/ 15240 h 54864"/>
                              <a:gd name="T38" fmla="*/ 1524 w 44196"/>
                              <a:gd name="T39" fmla="*/ 13716 h 54864"/>
                              <a:gd name="T40" fmla="*/ 4572 w 44196"/>
                              <a:gd name="T41" fmla="*/ 13716 h 54864"/>
                              <a:gd name="T42" fmla="*/ 6096 w 44196"/>
                              <a:gd name="T43" fmla="*/ 12192 h 54864"/>
                              <a:gd name="T44" fmla="*/ 7620 w 44196"/>
                              <a:gd name="T45" fmla="*/ 12192 h 54864"/>
                              <a:gd name="T46" fmla="*/ 9144 w 44196"/>
                              <a:gd name="T47" fmla="*/ 12192 h 54864"/>
                              <a:gd name="T48" fmla="*/ 9144 w 44196"/>
                              <a:gd name="T49" fmla="*/ 13716 h 54864"/>
                              <a:gd name="T50" fmla="*/ 35052 w 44196"/>
                              <a:gd name="T51" fmla="*/ 45720 h 54864"/>
                              <a:gd name="T52" fmla="*/ 36576 w 44196"/>
                              <a:gd name="T53" fmla="*/ 45720 h 54864"/>
                              <a:gd name="T54" fmla="*/ 35052 w 44196"/>
                              <a:gd name="T55" fmla="*/ 4572 h 54864"/>
                              <a:gd name="T56" fmla="*/ 35052 w 44196"/>
                              <a:gd name="T57" fmla="*/ 3048 h 54864"/>
                              <a:gd name="T58" fmla="*/ 36576 w 44196"/>
                              <a:gd name="T59" fmla="*/ 1524 h 54864"/>
                              <a:gd name="T60" fmla="*/ 38100 w 44196"/>
                              <a:gd name="T61" fmla="*/ 0 h 54864"/>
                              <a:gd name="T62" fmla="*/ 0 w 44196"/>
                              <a:gd name="T63" fmla="*/ 0 h 54864"/>
                              <a:gd name="T64" fmla="*/ 44196 w 44196"/>
                              <a:gd name="T65" fmla="*/ 54864 h 548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T62" t="T63" r="T64" b="T65"/>
                            <a:pathLst>
                              <a:path w="44196" h="54864">
                                <a:moveTo>
                                  <a:pt x="38100" y="0"/>
                                </a:moveTo>
                                <a:cubicBezTo>
                                  <a:pt x="39624" y="0"/>
                                  <a:pt x="39624" y="0"/>
                                  <a:pt x="39624" y="0"/>
                                </a:cubicBezTo>
                                <a:cubicBezTo>
                                  <a:pt x="41148" y="0"/>
                                  <a:pt x="41148" y="0"/>
                                  <a:pt x="41148" y="0"/>
                                </a:cubicBezTo>
                                <a:cubicBezTo>
                                  <a:pt x="41148" y="0"/>
                                  <a:pt x="42672" y="0"/>
                                  <a:pt x="42672" y="0"/>
                                </a:cubicBezTo>
                                <a:cubicBezTo>
                                  <a:pt x="42672" y="1524"/>
                                  <a:pt x="42672" y="1524"/>
                                  <a:pt x="42672" y="1524"/>
                                </a:cubicBezTo>
                                <a:cubicBezTo>
                                  <a:pt x="42672" y="3048"/>
                                  <a:pt x="42672" y="3048"/>
                                  <a:pt x="42672" y="3048"/>
                                </a:cubicBezTo>
                                <a:lnTo>
                                  <a:pt x="44196" y="50292"/>
                                </a:lnTo>
                                <a:cubicBezTo>
                                  <a:pt x="44196" y="50292"/>
                                  <a:pt x="44196" y="51816"/>
                                  <a:pt x="44196" y="51816"/>
                                </a:cubicBezTo>
                                <a:cubicBezTo>
                                  <a:pt x="44196" y="51816"/>
                                  <a:pt x="44196" y="51816"/>
                                  <a:pt x="42672" y="51816"/>
                                </a:cubicBezTo>
                                <a:cubicBezTo>
                                  <a:pt x="42672" y="53340"/>
                                  <a:pt x="42672" y="53340"/>
                                  <a:pt x="41148" y="53340"/>
                                </a:cubicBezTo>
                                <a:cubicBezTo>
                                  <a:pt x="41148" y="53340"/>
                                  <a:pt x="39624" y="53340"/>
                                  <a:pt x="39624" y="54864"/>
                                </a:cubicBezTo>
                                <a:cubicBezTo>
                                  <a:pt x="38100" y="54864"/>
                                  <a:pt x="36576" y="54864"/>
                                  <a:pt x="36576" y="54864"/>
                                </a:cubicBezTo>
                                <a:cubicBezTo>
                                  <a:pt x="36576" y="54864"/>
                                  <a:pt x="35052" y="54864"/>
                                  <a:pt x="35052" y="54864"/>
                                </a:cubicBezTo>
                                <a:cubicBezTo>
                                  <a:pt x="35052" y="54864"/>
                                  <a:pt x="33528" y="54864"/>
                                  <a:pt x="33528" y="54864"/>
                                </a:cubicBezTo>
                                <a:lnTo>
                                  <a:pt x="1524" y="18288"/>
                                </a:lnTo>
                                <a:cubicBezTo>
                                  <a:pt x="1524" y="16764"/>
                                  <a:pt x="1524" y="16764"/>
                                  <a:pt x="1524" y="16764"/>
                                </a:cubicBezTo>
                                <a:cubicBezTo>
                                  <a:pt x="1524" y="16764"/>
                                  <a:pt x="0" y="16764"/>
                                  <a:pt x="0" y="16764"/>
                                </a:cubicBezTo>
                                <a:cubicBezTo>
                                  <a:pt x="0" y="16764"/>
                                  <a:pt x="0" y="16764"/>
                                  <a:pt x="0" y="15240"/>
                                </a:cubicBezTo>
                                <a:cubicBezTo>
                                  <a:pt x="0" y="15240"/>
                                  <a:pt x="1524" y="15240"/>
                                  <a:pt x="1524" y="15240"/>
                                </a:cubicBezTo>
                                <a:cubicBezTo>
                                  <a:pt x="1524" y="15240"/>
                                  <a:pt x="1524" y="15240"/>
                                  <a:pt x="1524" y="13716"/>
                                </a:cubicBezTo>
                                <a:cubicBezTo>
                                  <a:pt x="3048" y="13716"/>
                                  <a:pt x="3048" y="13716"/>
                                  <a:pt x="4572" y="13716"/>
                                </a:cubicBezTo>
                                <a:cubicBezTo>
                                  <a:pt x="4572" y="13716"/>
                                  <a:pt x="6096" y="13716"/>
                                  <a:pt x="6096" y="12192"/>
                                </a:cubicBezTo>
                                <a:cubicBezTo>
                                  <a:pt x="7620" y="12192"/>
                                  <a:pt x="7620" y="12192"/>
                                  <a:pt x="7620" y="12192"/>
                                </a:cubicBezTo>
                                <a:cubicBezTo>
                                  <a:pt x="7620" y="12192"/>
                                  <a:pt x="9144" y="12192"/>
                                  <a:pt x="9144" y="12192"/>
                                </a:cubicBezTo>
                                <a:cubicBezTo>
                                  <a:pt x="9144" y="13716"/>
                                  <a:pt x="9144" y="13716"/>
                                  <a:pt x="9144" y="13716"/>
                                </a:cubicBezTo>
                                <a:lnTo>
                                  <a:pt x="35052" y="45720"/>
                                </a:lnTo>
                                <a:lnTo>
                                  <a:pt x="36576" y="45720"/>
                                </a:lnTo>
                                <a:lnTo>
                                  <a:pt x="35052" y="4572"/>
                                </a:lnTo>
                                <a:cubicBezTo>
                                  <a:pt x="35052" y="3048"/>
                                  <a:pt x="35052" y="3048"/>
                                  <a:pt x="35052" y="3048"/>
                                </a:cubicBezTo>
                                <a:cubicBezTo>
                                  <a:pt x="35052" y="1524"/>
                                  <a:pt x="35052" y="1524"/>
                                  <a:pt x="36576" y="1524"/>
                                </a:cubicBezTo>
                                <a:cubicBezTo>
                                  <a:pt x="36576" y="1524"/>
                                  <a:pt x="38100" y="1524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0027566" name="Shape 250"/>
                        <wps:cNvSpPr>
                          <a:spLocks/>
                        </wps:cNvSpPr>
                        <wps:spPr bwMode="auto">
                          <a:xfrm>
                            <a:off x="42047" y="15300"/>
                            <a:ext cx="259" cy="488"/>
                          </a:xfrm>
                          <a:custGeom>
                            <a:avLst/>
                            <a:gdLst>
                              <a:gd name="T0" fmla="*/ 3048 w 25908"/>
                              <a:gd name="T1" fmla="*/ 0 h 48768"/>
                              <a:gd name="T2" fmla="*/ 6096 w 25908"/>
                              <a:gd name="T3" fmla="*/ 0 h 48768"/>
                              <a:gd name="T4" fmla="*/ 7620 w 25908"/>
                              <a:gd name="T5" fmla="*/ 0 h 48768"/>
                              <a:gd name="T6" fmla="*/ 9144 w 25908"/>
                              <a:gd name="T7" fmla="*/ 0 h 48768"/>
                              <a:gd name="T8" fmla="*/ 25908 w 25908"/>
                              <a:gd name="T9" fmla="*/ 44196 h 48768"/>
                              <a:gd name="T10" fmla="*/ 25908 w 25908"/>
                              <a:gd name="T11" fmla="*/ 45720 h 48768"/>
                              <a:gd name="T12" fmla="*/ 24384 w 25908"/>
                              <a:gd name="T13" fmla="*/ 45720 h 48768"/>
                              <a:gd name="T14" fmla="*/ 24384 w 25908"/>
                              <a:gd name="T15" fmla="*/ 47244 h 48768"/>
                              <a:gd name="T16" fmla="*/ 21336 w 25908"/>
                              <a:gd name="T17" fmla="*/ 47244 h 48768"/>
                              <a:gd name="T18" fmla="*/ 19812 w 25908"/>
                              <a:gd name="T19" fmla="*/ 48768 h 48768"/>
                              <a:gd name="T20" fmla="*/ 18288 w 25908"/>
                              <a:gd name="T21" fmla="*/ 48768 h 48768"/>
                              <a:gd name="T22" fmla="*/ 16764 w 25908"/>
                              <a:gd name="T23" fmla="*/ 48768 h 48768"/>
                              <a:gd name="T24" fmla="*/ 16764 w 25908"/>
                              <a:gd name="T25" fmla="*/ 47244 h 48768"/>
                              <a:gd name="T26" fmla="*/ 0 w 25908"/>
                              <a:gd name="T27" fmla="*/ 3048 h 48768"/>
                              <a:gd name="T28" fmla="*/ 0 w 25908"/>
                              <a:gd name="T29" fmla="*/ 1524 h 48768"/>
                              <a:gd name="T30" fmla="*/ 1524 w 25908"/>
                              <a:gd name="T31" fmla="*/ 1524 h 48768"/>
                              <a:gd name="T32" fmla="*/ 3048 w 25908"/>
                              <a:gd name="T33" fmla="*/ 0 h 48768"/>
                              <a:gd name="T34" fmla="*/ 0 w 25908"/>
                              <a:gd name="T35" fmla="*/ 0 h 48768"/>
                              <a:gd name="T36" fmla="*/ 25908 w 25908"/>
                              <a:gd name="T37" fmla="*/ 48768 h 487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T34" t="T35" r="T36" b="T37"/>
                            <a:pathLst>
                              <a:path w="25908" h="48768">
                                <a:moveTo>
                                  <a:pt x="3048" y="0"/>
                                </a:moveTo>
                                <a:cubicBezTo>
                                  <a:pt x="4572" y="0"/>
                                  <a:pt x="4572" y="0"/>
                                  <a:pt x="6096" y="0"/>
                                </a:cubicBezTo>
                                <a:cubicBezTo>
                                  <a:pt x="6096" y="0"/>
                                  <a:pt x="6096" y="0"/>
                                  <a:pt x="7620" y="0"/>
                                </a:cubicBezTo>
                                <a:cubicBezTo>
                                  <a:pt x="7620" y="0"/>
                                  <a:pt x="7620" y="0"/>
                                  <a:pt x="9144" y="0"/>
                                </a:cubicBezTo>
                                <a:lnTo>
                                  <a:pt x="25908" y="44196"/>
                                </a:lnTo>
                                <a:cubicBezTo>
                                  <a:pt x="25908" y="44196"/>
                                  <a:pt x="25908" y="44196"/>
                                  <a:pt x="25908" y="45720"/>
                                </a:cubicBezTo>
                                <a:cubicBezTo>
                                  <a:pt x="25908" y="45720"/>
                                  <a:pt x="24384" y="45720"/>
                                  <a:pt x="24384" y="45720"/>
                                </a:cubicBezTo>
                                <a:cubicBezTo>
                                  <a:pt x="24384" y="45720"/>
                                  <a:pt x="24384" y="45720"/>
                                  <a:pt x="24384" y="47244"/>
                                </a:cubicBezTo>
                                <a:cubicBezTo>
                                  <a:pt x="22860" y="47244"/>
                                  <a:pt x="22860" y="47244"/>
                                  <a:pt x="21336" y="47244"/>
                                </a:cubicBezTo>
                                <a:cubicBezTo>
                                  <a:pt x="21336" y="47244"/>
                                  <a:pt x="19812" y="47244"/>
                                  <a:pt x="19812" y="48768"/>
                                </a:cubicBezTo>
                                <a:cubicBezTo>
                                  <a:pt x="19812" y="48768"/>
                                  <a:pt x="18288" y="48768"/>
                                  <a:pt x="18288" y="48768"/>
                                </a:cubicBezTo>
                                <a:cubicBezTo>
                                  <a:pt x="18288" y="48768"/>
                                  <a:pt x="18288" y="48768"/>
                                  <a:pt x="16764" y="48768"/>
                                </a:cubicBezTo>
                                <a:cubicBezTo>
                                  <a:pt x="16764" y="47244"/>
                                  <a:pt x="16764" y="47244"/>
                                  <a:pt x="16764" y="47244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3048"/>
                                  <a:pt x="0" y="1524"/>
                                  <a:pt x="0" y="1524"/>
                                </a:cubicBezTo>
                                <a:cubicBezTo>
                                  <a:pt x="1524" y="1524"/>
                                  <a:pt x="1524" y="1524"/>
                                  <a:pt x="1524" y="1524"/>
                                </a:cubicBezTo>
                                <a:cubicBezTo>
                                  <a:pt x="3048" y="1524"/>
                                  <a:pt x="3048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1847169" name="Shape 251"/>
                        <wps:cNvSpPr>
                          <a:spLocks/>
                        </wps:cNvSpPr>
                        <wps:spPr bwMode="auto">
                          <a:xfrm>
                            <a:off x="42306" y="15139"/>
                            <a:ext cx="205" cy="506"/>
                          </a:xfrm>
                          <a:custGeom>
                            <a:avLst/>
                            <a:gdLst>
                              <a:gd name="T0" fmla="*/ 20574 w 20574"/>
                              <a:gd name="T1" fmla="*/ 0 h 50546"/>
                              <a:gd name="T2" fmla="*/ 20574 w 20574"/>
                              <a:gd name="T3" fmla="*/ 8509 h 50546"/>
                              <a:gd name="T4" fmla="*/ 16764 w 20574"/>
                              <a:gd name="T5" fmla="*/ 8509 h 50546"/>
                              <a:gd name="T6" fmla="*/ 12192 w 20574"/>
                              <a:gd name="T7" fmla="*/ 11557 h 50546"/>
                              <a:gd name="T8" fmla="*/ 9144 w 20574"/>
                              <a:gd name="T9" fmla="*/ 16129 h 50546"/>
                              <a:gd name="T10" fmla="*/ 7620 w 20574"/>
                              <a:gd name="T11" fmla="*/ 20701 h 50546"/>
                              <a:gd name="T12" fmla="*/ 9144 w 20574"/>
                              <a:gd name="T13" fmla="*/ 26797 h 50546"/>
                              <a:gd name="T14" fmla="*/ 20574 w 20574"/>
                              <a:gd name="T15" fmla="*/ 22511 h 50546"/>
                              <a:gd name="T16" fmla="*/ 20574 w 20574"/>
                              <a:gd name="T17" fmla="*/ 29364 h 50546"/>
                              <a:gd name="T18" fmla="*/ 12192 w 20574"/>
                              <a:gd name="T19" fmla="*/ 32893 h 50546"/>
                              <a:gd name="T20" fmla="*/ 15241 w 20574"/>
                              <a:gd name="T21" fmla="*/ 38989 h 50546"/>
                              <a:gd name="T22" fmla="*/ 19812 w 20574"/>
                              <a:gd name="T23" fmla="*/ 43561 h 50546"/>
                              <a:gd name="T24" fmla="*/ 20574 w 20574"/>
                              <a:gd name="T25" fmla="*/ 43815 h 50546"/>
                              <a:gd name="T26" fmla="*/ 20574 w 20574"/>
                              <a:gd name="T27" fmla="*/ 50546 h 50546"/>
                              <a:gd name="T28" fmla="*/ 15241 w 20574"/>
                              <a:gd name="T29" fmla="*/ 49657 h 50546"/>
                              <a:gd name="T30" fmla="*/ 7620 w 20574"/>
                              <a:gd name="T31" fmla="*/ 43561 h 50546"/>
                              <a:gd name="T32" fmla="*/ 3048 w 20574"/>
                              <a:gd name="T33" fmla="*/ 34417 h 50546"/>
                              <a:gd name="T34" fmla="*/ 0 w 20574"/>
                              <a:gd name="T35" fmla="*/ 23749 h 50546"/>
                              <a:gd name="T36" fmla="*/ 1525 w 20574"/>
                              <a:gd name="T37" fmla="*/ 14605 h 50546"/>
                              <a:gd name="T38" fmla="*/ 6097 w 20574"/>
                              <a:gd name="T39" fmla="*/ 6985 h 50546"/>
                              <a:gd name="T40" fmla="*/ 15241 w 20574"/>
                              <a:gd name="T41" fmla="*/ 889 h 50546"/>
                              <a:gd name="T42" fmla="*/ 20574 w 20574"/>
                              <a:gd name="T43" fmla="*/ 0 h 50546"/>
                              <a:gd name="T44" fmla="*/ 0 w 20574"/>
                              <a:gd name="T45" fmla="*/ 0 h 50546"/>
                              <a:gd name="T46" fmla="*/ 20574 w 20574"/>
                              <a:gd name="T47" fmla="*/ 50546 h 505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T44" t="T45" r="T46" b="T47"/>
                            <a:pathLst>
                              <a:path w="20574" h="50546">
                                <a:moveTo>
                                  <a:pt x="20574" y="0"/>
                                </a:moveTo>
                                <a:lnTo>
                                  <a:pt x="20574" y="8509"/>
                                </a:lnTo>
                                <a:lnTo>
                                  <a:pt x="16764" y="8509"/>
                                </a:lnTo>
                                <a:cubicBezTo>
                                  <a:pt x="15241" y="8509"/>
                                  <a:pt x="12192" y="10033"/>
                                  <a:pt x="12192" y="11557"/>
                                </a:cubicBezTo>
                                <a:cubicBezTo>
                                  <a:pt x="10668" y="13081"/>
                                  <a:pt x="9144" y="14605"/>
                                  <a:pt x="9144" y="16129"/>
                                </a:cubicBezTo>
                                <a:cubicBezTo>
                                  <a:pt x="9144" y="17653"/>
                                  <a:pt x="7620" y="19177"/>
                                  <a:pt x="7620" y="20701"/>
                                </a:cubicBezTo>
                                <a:cubicBezTo>
                                  <a:pt x="9144" y="22225"/>
                                  <a:pt x="9144" y="25273"/>
                                  <a:pt x="9144" y="26797"/>
                                </a:cubicBezTo>
                                <a:lnTo>
                                  <a:pt x="20574" y="22511"/>
                                </a:lnTo>
                                <a:lnTo>
                                  <a:pt x="20574" y="29364"/>
                                </a:lnTo>
                                <a:lnTo>
                                  <a:pt x="12192" y="32893"/>
                                </a:lnTo>
                                <a:cubicBezTo>
                                  <a:pt x="12192" y="34417"/>
                                  <a:pt x="13716" y="37465"/>
                                  <a:pt x="15241" y="38989"/>
                                </a:cubicBezTo>
                                <a:cubicBezTo>
                                  <a:pt x="16764" y="40513"/>
                                  <a:pt x="18288" y="42037"/>
                                  <a:pt x="19812" y="43561"/>
                                </a:cubicBezTo>
                                <a:lnTo>
                                  <a:pt x="20574" y="43815"/>
                                </a:lnTo>
                                <a:lnTo>
                                  <a:pt x="20574" y="50546"/>
                                </a:lnTo>
                                <a:lnTo>
                                  <a:pt x="15241" y="49657"/>
                                </a:lnTo>
                                <a:cubicBezTo>
                                  <a:pt x="12192" y="48133"/>
                                  <a:pt x="10668" y="46609"/>
                                  <a:pt x="7620" y="43561"/>
                                </a:cubicBezTo>
                                <a:cubicBezTo>
                                  <a:pt x="6097" y="42037"/>
                                  <a:pt x="4573" y="37465"/>
                                  <a:pt x="3048" y="34417"/>
                                </a:cubicBezTo>
                                <a:cubicBezTo>
                                  <a:pt x="1525" y="29845"/>
                                  <a:pt x="0" y="26797"/>
                                  <a:pt x="0" y="23749"/>
                                </a:cubicBezTo>
                                <a:cubicBezTo>
                                  <a:pt x="0" y="20701"/>
                                  <a:pt x="0" y="16129"/>
                                  <a:pt x="1525" y="14605"/>
                                </a:cubicBezTo>
                                <a:cubicBezTo>
                                  <a:pt x="3048" y="11557"/>
                                  <a:pt x="4573" y="8509"/>
                                  <a:pt x="6097" y="6985"/>
                                </a:cubicBezTo>
                                <a:cubicBezTo>
                                  <a:pt x="9144" y="3937"/>
                                  <a:pt x="10668" y="2413"/>
                                  <a:pt x="15241" y="889"/>
                                </a:cubicBez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2794387" name="Shape 252"/>
                        <wps:cNvSpPr>
                          <a:spLocks/>
                        </wps:cNvSpPr>
                        <wps:spPr bwMode="auto">
                          <a:xfrm>
                            <a:off x="41970" y="15118"/>
                            <a:ext cx="122" cy="106"/>
                          </a:xfrm>
                          <a:custGeom>
                            <a:avLst/>
                            <a:gdLst>
                              <a:gd name="T0" fmla="*/ 4572 w 12192"/>
                              <a:gd name="T1" fmla="*/ 0 h 10668"/>
                              <a:gd name="T2" fmla="*/ 6096 w 12192"/>
                              <a:gd name="T3" fmla="*/ 0 h 10668"/>
                              <a:gd name="T4" fmla="*/ 7620 w 12192"/>
                              <a:gd name="T5" fmla="*/ 0 h 10668"/>
                              <a:gd name="T6" fmla="*/ 9144 w 12192"/>
                              <a:gd name="T7" fmla="*/ 0 h 10668"/>
                              <a:gd name="T8" fmla="*/ 9144 w 12192"/>
                              <a:gd name="T9" fmla="*/ 0 h 10668"/>
                              <a:gd name="T10" fmla="*/ 10668 w 12192"/>
                              <a:gd name="T11" fmla="*/ 1524 h 10668"/>
                              <a:gd name="T12" fmla="*/ 10668 w 12192"/>
                              <a:gd name="T13" fmla="*/ 3048 h 10668"/>
                              <a:gd name="T14" fmla="*/ 12192 w 12192"/>
                              <a:gd name="T15" fmla="*/ 4572 h 10668"/>
                              <a:gd name="T16" fmla="*/ 12192 w 12192"/>
                              <a:gd name="T17" fmla="*/ 6096 h 10668"/>
                              <a:gd name="T18" fmla="*/ 12192 w 12192"/>
                              <a:gd name="T19" fmla="*/ 7620 h 10668"/>
                              <a:gd name="T20" fmla="*/ 10668 w 12192"/>
                              <a:gd name="T21" fmla="*/ 9144 h 10668"/>
                              <a:gd name="T22" fmla="*/ 10668 w 12192"/>
                              <a:gd name="T23" fmla="*/ 9144 h 10668"/>
                              <a:gd name="T24" fmla="*/ 7620 w 12192"/>
                              <a:gd name="T25" fmla="*/ 10668 h 10668"/>
                              <a:gd name="T26" fmla="*/ 6096 w 12192"/>
                              <a:gd name="T27" fmla="*/ 10668 h 10668"/>
                              <a:gd name="T28" fmla="*/ 4572 w 12192"/>
                              <a:gd name="T29" fmla="*/ 10668 h 10668"/>
                              <a:gd name="T30" fmla="*/ 3047 w 12192"/>
                              <a:gd name="T31" fmla="*/ 10668 h 10668"/>
                              <a:gd name="T32" fmla="*/ 3047 w 12192"/>
                              <a:gd name="T33" fmla="*/ 10668 h 10668"/>
                              <a:gd name="T34" fmla="*/ 1524 w 12192"/>
                              <a:gd name="T35" fmla="*/ 9144 h 10668"/>
                              <a:gd name="T36" fmla="*/ 1524 w 12192"/>
                              <a:gd name="T37" fmla="*/ 7620 h 10668"/>
                              <a:gd name="T38" fmla="*/ 0 w 12192"/>
                              <a:gd name="T39" fmla="*/ 4572 h 10668"/>
                              <a:gd name="T40" fmla="*/ 0 w 12192"/>
                              <a:gd name="T41" fmla="*/ 4572 h 10668"/>
                              <a:gd name="T42" fmla="*/ 1524 w 12192"/>
                              <a:gd name="T43" fmla="*/ 3048 h 10668"/>
                              <a:gd name="T44" fmla="*/ 1524 w 12192"/>
                              <a:gd name="T45" fmla="*/ 1524 h 10668"/>
                              <a:gd name="T46" fmla="*/ 3047 w 12192"/>
                              <a:gd name="T47" fmla="*/ 1524 h 10668"/>
                              <a:gd name="T48" fmla="*/ 4572 w 12192"/>
                              <a:gd name="T49" fmla="*/ 0 h 10668"/>
                              <a:gd name="T50" fmla="*/ 0 w 12192"/>
                              <a:gd name="T51" fmla="*/ 0 h 10668"/>
                              <a:gd name="T52" fmla="*/ 12192 w 12192"/>
                              <a:gd name="T53" fmla="*/ 10668 h 10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2192" h="1066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ubicBezTo>
                                  <a:pt x="9144" y="0"/>
                                  <a:pt x="10668" y="1524"/>
                                  <a:pt x="10668" y="3048"/>
                                </a:cubicBezTo>
                                <a:cubicBezTo>
                                  <a:pt x="12192" y="4572"/>
                                  <a:pt x="12192" y="6096"/>
                                  <a:pt x="12192" y="7620"/>
                                </a:cubicBezTo>
                                <a:cubicBezTo>
                                  <a:pt x="10668" y="9144"/>
                                  <a:pt x="10668" y="9144"/>
                                  <a:pt x="7620" y="10668"/>
                                </a:cubicBezTo>
                                <a:cubicBezTo>
                                  <a:pt x="6096" y="10668"/>
                                  <a:pt x="4572" y="10668"/>
                                  <a:pt x="3047" y="10668"/>
                                </a:cubicBezTo>
                                <a:cubicBezTo>
                                  <a:pt x="3047" y="10668"/>
                                  <a:pt x="1524" y="9144"/>
                                  <a:pt x="1524" y="7620"/>
                                </a:cubicBezTo>
                                <a:cubicBezTo>
                                  <a:pt x="0" y="4572"/>
                                  <a:pt x="0" y="4572"/>
                                  <a:pt x="1524" y="3048"/>
                                </a:cubicBezTo>
                                <a:cubicBezTo>
                                  <a:pt x="1524" y="1524"/>
                                  <a:pt x="3047" y="1524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806279" name="Shape 253"/>
                        <wps:cNvSpPr>
                          <a:spLocks/>
                        </wps:cNvSpPr>
                        <wps:spPr bwMode="auto">
                          <a:xfrm>
                            <a:off x="42511" y="15483"/>
                            <a:ext cx="282" cy="168"/>
                          </a:xfrm>
                          <a:custGeom>
                            <a:avLst/>
                            <a:gdLst>
                              <a:gd name="T0" fmla="*/ 25146 w 28194"/>
                              <a:gd name="T1" fmla="*/ 0 h 16764"/>
                              <a:gd name="T2" fmla="*/ 26670 w 28194"/>
                              <a:gd name="T3" fmla="*/ 0 h 16764"/>
                              <a:gd name="T4" fmla="*/ 26670 w 28194"/>
                              <a:gd name="T5" fmla="*/ 1524 h 16764"/>
                              <a:gd name="T6" fmla="*/ 28194 w 28194"/>
                              <a:gd name="T7" fmla="*/ 3048 h 16764"/>
                              <a:gd name="T8" fmla="*/ 28194 w 28194"/>
                              <a:gd name="T9" fmla="*/ 4572 h 16764"/>
                              <a:gd name="T10" fmla="*/ 28194 w 28194"/>
                              <a:gd name="T11" fmla="*/ 6096 h 16764"/>
                              <a:gd name="T12" fmla="*/ 26670 w 28194"/>
                              <a:gd name="T13" fmla="*/ 7620 h 16764"/>
                              <a:gd name="T14" fmla="*/ 23623 w 28194"/>
                              <a:gd name="T15" fmla="*/ 9144 h 16764"/>
                              <a:gd name="T16" fmla="*/ 19051 w 28194"/>
                              <a:gd name="T17" fmla="*/ 12192 h 16764"/>
                              <a:gd name="T18" fmla="*/ 12954 w 28194"/>
                              <a:gd name="T19" fmla="*/ 15240 h 16764"/>
                              <a:gd name="T20" fmla="*/ 3810 w 28194"/>
                              <a:gd name="T21" fmla="*/ 16764 h 16764"/>
                              <a:gd name="T22" fmla="*/ 0 w 28194"/>
                              <a:gd name="T23" fmla="*/ 16129 h 16764"/>
                              <a:gd name="T24" fmla="*/ 0 w 28194"/>
                              <a:gd name="T25" fmla="*/ 9398 h 16764"/>
                              <a:gd name="T26" fmla="*/ 3810 w 28194"/>
                              <a:gd name="T27" fmla="*/ 10668 h 16764"/>
                              <a:gd name="T28" fmla="*/ 11430 w 28194"/>
                              <a:gd name="T29" fmla="*/ 9144 h 16764"/>
                              <a:gd name="T30" fmla="*/ 17526 w 28194"/>
                              <a:gd name="T31" fmla="*/ 6096 h 16764"/>
                              <a:gd name="T32" fmla="*/ 20574 w 28194"/>
                              <a:gd name="T33" fmla="*/ 3048 h 16764"/>
                              <a:gd name="T34" fmla="*/ 23623 w 28194"/>
                              <a:gd name="T35" fmla="*/ 1524 h 16764"/>
                              <a:gd name="T36" fmla="*/ 25146 w 28194"/>
                              <a:gd name="T37" fmla="*/ 0 h 16764"/>
                              <a:gd name="T38" fmla="*/ 0 w 28194"/>
                              <a:gd name="T39" fmla="*/ 0 h 16764"/>
                              <a:gd name="T40" fmla="*/ 28194 w 28194"/>
                              <a:gd name="T41" fmla="*/ 16764 h 167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T38" t="T39" r="T40" b="T41"/>
                            <a:pathLst>
                              <a:path w="28194" h="16764">
                                <a:moveTo>
                                  <a:pt x="25146" y="0"/>
                                </a:moveTo>
                                <a:cubicBezTo>
                                  <a:pt x="25146" y="0"/>
                                  <a:pt x="26670" y="0"/>
                                  <a:pt x="26670" y="0"/>
                                </a:cubicBezTo>
                                <a:cubicBezTo>
                                  <a:pt x="26670" y="0"/>
                                  <a:pt x="26670" y="0"/>
                                  <a:pt x="26670" y="1524"/>
                                </a:cubicBezTo>
                                <a:cubicBezTo>
                                  <a:pt x="28194" y="3048"/>
                                  <a:pt x="28194" y="3048"/>
                                  <a:pt x="28194" y="3048"/>
                                </a:cubicBezTo>
                                <a:cubicBezTo>
                                  <a:pt x="28194" y="3048"/>
                                  <a:pt x="28194" y="4572"/>
                                  <a:pt x="28194" y="4572"/>
                                </a:cubicBezTo>
                                <a:cubicBezTo>
                                  <a:pt x="28194" y="4572"/>
                                  <a:pt x="28194" y="6096"/>
                                  <a:pt x="28194" y="6096"/>
                                </a:cubicBezTo>
                                <a:cubicBezTo>
                                  <a:pt x="28194" y="6096"/>
                                  <a:pt x="26670" y="6096"/>
                                  <a:pt x="26670" y="7620"/>
                                </a:cubicBezTo>
                                <a:cubicBezTo>
                                  <a:pt x="25146" y="7620"/>
                                  <a:pt x="25146" y="9144"/>
                                  <a:pt x="23623" y="9144"/>
                                </a:cubicBezTo>
                                <a:cubicBezTo>
                                  <a:pt x="22099" y="10668"/>
                                  <a:pt x="20574" y="12192"/>
                                  <a:pt x="19051" y="12192"/>
                                </a:cubicBezTo>
                                <a:cubicBezTo>
                                  <a:pt x="17526" y="13716"/>
                                  <a:pt x="16003" y="15240"/>
                                  <a:pt x="12954" y="15240"/>
                                </a:cubicBezTo>
                                <a:cubicBezTo>
                                  <a:pt x="9906" y="16764"/>
                                  <a:pt x="6858" y="16764"/>
                                  <a:pt x="3810" y="16764"/>
                                </a:cubicBezTo>
                                <a:lnTo>
                                  <a:pt x="0" y="16129"/>
                                </a:lnTo>
                                <a:lnTo>
                                  <a:pt x="0" y="9398"/>
                                </a:lnTo>
                                <a:lnTo>
                                  <a:pt x="3810" y="10668"/>
                                </a:lnTo>
                                <a:cubicBezTo>
                                  <a:pt x="6858" y="10668"/>
                                  <a:pt x="8382" y="9144"/>
                                  <a:pt x="11430" y="9144"/>
                                </a:cubicBezTo>
                                <a:cubicBezTo>
                                  <a:pt x="12954" y="7620"/>
                                  <a:pt x="16003" y="6096"/>
                                  <a:pt x="17526" y="6096"/>
                                </a:cubicBezTo>
                                <a:cubicBezTo>
                                  <a:pt x="19051" y="4572"/>
                                  <a:pt x="19051" y="4572"/>
                                  <a:pt x="20574" y="3048"/>
                                </a:cubicBezTo>
                                <a:cubicBezTo>
                                  <a:pt x="22099" y="1524"/>
                                  <a:pt x="22099" y="1524"/>
                                  <a:pt x="23623" y="1524"/>
                                </a:cubicBezTo>
                                <a:cubicBezTo>
                                  <a:pt x="23623" y="0"/>
                                  <a:pt x="25146" y="0"/>
                                  <a:pt x="2514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3457024" name="Shape 254"/>
                        <wps:cNvSpPr>
                          <a:spLocks/>
                        </wps:cNvSpPr>
                        <wps:spPr bwMode="auto">
                          <a:xfrm>
                            <a:off x="42511" y="15133"/>
                            <a:ext cx="221" cy="300"/>
                          </a:xfrm>
                          <a:custGeom>
                            <a:avLst/>
                            <a:gdLst>
                              <a:gd name="T0" fmla="*/ 3810 w 22099"/>
                              <a:gd name="T1" fmla="*/ 0 h 29999"/>
                              <a:gd name="T2" fmla="*/ 11430 w 22099"/>
                              <a:gd name="T3" fmla="*/ 3048 h 29999"/>
                              <a:gd name="T4" fmla="*/ 17526 w 22099"/>
                              <a:gd name="T5" fmla="*/ 7620 h 29999"/>
                              <a:gd name="T6" fmla="*/ 22099 w 22099"/>
                              <a:gd name="T7" fmla="*/ 15240 h 29999"/>
                              <a:gd name="T8" fmla="*/ 22099 w 22099"/>
                              <a:gd name="T9" fmla="*/ 16764 h 29999"/>
                              <a:gd name="T10" fmla="*/ 22099 w 22099"/>
                              <a:gd name="T11" fmla="*/ 19812 h 29999"/>
                              <a:gd name="T12" fmla="*/ 20574 w 22099"/>
                              <a:gd name="T13" fmla="*/ 21336 h 29999"/>
                              <a:gd name="T14" fmla="*/ 0 w 22099"/>
                              <a:gd name="T15" fmla="*/ 29999 h 29999"/>
                              <a:gd name="T16" fmla="*/ 0 w 22099"/>
                              <a:gd name="T17" fmla="*/ 23146 h 29999"/>
                              <a:gd name="T18" fmla="*/ 12954 w 22099"/>
                              <a:gd name="T19" fmla="*/ 18288 h 29999"/>
                              <a:gd name="T20" fmla="*/ 6858 w 22099"/>
                              <a:gd name="T21" fmla="*/ 9144 h 29999"/>
                              <a:gd name="T22" fmla="*/ 0 w 22099"/>
                              <a:gd name="T23" fmla="*/ 9144 h 29999"/>
                              <a:gd name="T24" fmla="*/ 0 w 22099"/>
                              <a:gd name="T25" fmla="*/ 635 h 29999"/>
                              <a:gd name="T26" fmla="*/ 3810 w 22099"/>
                              <a:gd name="T27" fmla="*/ 0 h 29999"/>
                              <a:gd name="T28" fmla="*/ 0 w 22099"/>
                              <a:gd name="T29" fmla="*/ 0 h 29999"/>
                              <a:gd name="T30" fmla="*/ 22099 w 22099"/>
                              <a:gd name="T31" fmla="*/ 29999 h 299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T28" t="T29" r="T30" b="T31"/>
                            <a:pathLst>
                              <a:path w="22099" h="29999">
                                <a:moveTo>
                                  <a:pt x="3810" y="0"/>
                                </a:moveTo>
                                <a:cubicBezTo>
                                  <a:pt x="6858" y="0"/>
                                  <a:pt x="8382" y="1524"/>
                                  <a:pt x="11430" y="3048"/>
                                </a:cubicBezTo>
                                <a:cubicBezTo>
                                  <a:pt x="12954" y="4572"/>
                                  <a:pt x="16003" y="6096"/>
                                  <a:pt x="17526" y="7620"/>
                                </a:cubicBezTo>
                                <a:cubicBezTo>
                                  <a:pt x="19051" y="10668"/>
                                  <a:pt x="20574" y="12192"/>
                                  <a:pt x="22099" y="15240"/>
                                </a:cubicBezTo>
                                <a:lnTo>
                                  <a:pt x="22099" y="16764"/>
                                </a:lnTo>
                                <a:cubicBezTo>
                                  <a:pt x="22099" y="18288"/>
                                  <a:pt x="22099" y="19812"/>
                                  <a:pt x="22099" y="19812"/>
                                </a:cubicBezTo>
                                <a:cubicBezTo>
                                  <a:pt x="22099" y="21336"/>
                                  <a:pt x="20574" y="21336"/>
                                  <a:pt x="20574" y="21336"/>
                                </a:cubicBezTo>
                                <a:lnTo>
                                  <a:pt x="0" y="29999"/>
                                </a:lnTo>
                                <a:lnTo>
                                  <a:pt x="0" y="23146"/>
                                </a:lnTo>
                                <a:lnTo>
                                  <a:pt x="12954" y="18288"/>
                                </a:lnTo>
                                <a:cubicBezTo>
                                  <a:pt x="11430" y="13716"/>
                                  <a:pt x="8382" y="10668"/>
                                  <a:pt x="6858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635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7621742" name="Shape 255"/>
                        <wps:cNvSpPr>
                          <a:spLocks/>
                        </wps:cNvSpPr>
                        <wps:spPr bwMode="auto">
                          <a:xfrm>
                            <a:off x="44013" y="14950"/>
                            <a:ext cx="122" cy="137"/>
                          </a:xfrm>
                          <a:custGeom>
                            <a:avLst/>
                            <a:gdLst>
                              <a:gd name="T0" fmla="*/ 4573 w 12192"/>
                              <a:gd name="T1" fmla="*/ 1524 h 13716"/>
                              <a:gd name="T2" fmla="*/ 6096 w 12192"/>
                              <a:gd name="T3" fmla="*/ 0 h 13716"/>
                              <a:gd name="T4" fmla="*/ 7620 w 12192"/>
                              <a:gd name="T5" fmla="*/ 0 h 13716"/>
                              <a:gd name="T6" fmla="*/ 9144 w 12192"/>
                              <a:gd name="T7" fmla="*/ 1524 h 13716"/>
                              <a:gd name="T8" fmla="*/ 9144 w 12192"/>
                              <a:gd name="T9" fmla="*/ 1524 h 13716"/>
                              <a:gd name="T10" fmla="*/ 10668 w 12192"/>
                              <a:gd name="T11" fmla="*/ 3048 h 13716"/>
                              <a:gd name="T12" fmla="*/ 12192 w 12192"/>
                              <a:gd name="T13" fmla="*/ 4572 h 13716"/>
                              <a:gd name="T14" fmla="*/ 12192 w 12192"/>
                              <a:gd name="T15" fmla="*/ 7620 h 13716"/>
                              <a:gd name="T16" fmla="*/ 12192 w 12192"/>
                              <a:gd name="T17" fmla="*/ 9144 h 13716"/>
                              <a:gd name="T18" fmla="*/ 12192 w 12192"/>
                              <a:gd name="T19" fmla="*/ 10668 h 13716"/>
                              <a:gd name="T20" fmla="*/ 12192 w 12192"/>
                              <a:gd name="T21" fmla="*/ 10668 h 13716"/>
                              <a:gd name="T22" fmla="*/ 10668 w 12192"/>
                              <a:gd name="T23" fmla="*/ 12192 h 13716"/>
                              <a:gd name="T24" fmla="*/ 7620 w 12192"/>
                              <a:gd name="T25" fmla="*/ 13716 h 13716"/>
                              <a:gd name="T26" fmla="*/ 6096 w 12192"/>
                              <a:gd name="T27" fmla="*/ 13716 h 13716"/>
                              <a:gd name="T28" fmla="*/ 4573 w 12192"/>
                              <a:gd name="T29" fmla="*/ 13716 h 13716"/>
                              <a:gd name="T30" fmla="*/ 4573 w 12192"/>
                              <a:gd name="T31" fmla="*/ 13716 h 13716"/>
                              <a:gd name="T32" fmla="*/ 3048 w 12192"/>
                              <a:gd name="T33" fmla="*/ 12192 h 13716"/>
                              <a:gd name="T34" fmla="*/ 1524 w 12192"/>
                              <a:gd name="T35" fmla="*/ 12192 h 13716"/>
                              <a:gd name="T36" fmla="*/ 1524 w 12192"/>
                              <a:gd name="T37" fmla="*/ 9144 h 13716"/>
                              <a:gd name="T38" fmla="*/ 0 w 12192"/>
                              <a:gd name="T39" fmla="*/ 7620 h 13716"/>
                              <a:gd name="T40" fmla="*/ 0 w 12192"/>
                              <a:gd name="T41" fmla="*/ 4572 h 13716"/>
                              <a:gd name="T42" fmla="*/ 0 w 12192"/>
                              <a:gd name="T43" fmla="*/ 4572 h 13716"/>
                              <a:gd name="T44" fmla="*/ 1524 w 12192"/>
                              <a:gd name="T45" fmla="*/ 3048 h 13716"/>
                              <a:gd name="T46" fmla="*/ 1524 w 12192"/>
                              <a:gd name="T47" fmla="*/ 1524 h 13716"/>
                              <a:gd name="T48" fmla="*/ 4573 w 12192"/>
                              <a:gd name="T49" fmla="*/ 1524 h 13716"/>
                              <a:gd name="T50" fmla="*/ 0 w 12192"/>
                              <a:gd name="T51" fmla="*/ 0 h 13716"/>
                              <a:gd name="T52" fmla="*/ 12192 w 12192"/>
                              <a:gd name="T53" fmla="*/ 13716 h 137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T50" t="T51" r="T52" b="T53"/>
                            <a:pathLst>
                              <a:path w="12192" h="13716">
                                <a:moveTo>
                                  <a:pt x="4573" y="1524"/>
                                </a:moveTo>
                                <a:cubicBezTo>
                                  <a:pt x="6096" y="0"/>
                                  <a:pt x="7620" y="0"/>
                                  <a:pt x="9144" y="1524"/>
                                </a:cubicBezTo>
                                <a:cubicBezTo>
                                  <a:pt x="9144" y="1524"/>
                                  <a:pt x="10668" y="3048"/>
                                  <a:pt x="12192" y="4572"/>
                                </a:cubicBezTo>
                                <a:cubicBezTo>
                                  <a:pt x="12192" y="7620"/>
                                  <a:pt x="12192" y="9144"/>
                                  <a:pt x="12192" y="10668"/>
                                </a:cubicBezTo>
                                <a:cubicBezTo>
                                  <a:pt x="12192" y="10668"/>
                                  <a:pt x="10668" y="12192"/>
                                  <a:pt x="7620" y="13716"/>
                                </a:cubicBezTo>
                                <a:cubicBezTo>
                                  <a:pt x="6096" y="13716"/>
                                  <a:pt x="4573" y="13716"/>
                                  <a:pt x="4573" y="13716"/>
                                </a:cubicBezTo>
                                <a:cubicBezTo>
                                  <a:pt x="3048" y="12192"/>
                                  <a:pt x="1524" y="12192"/>
                                  <a:pt x="1524" y="9144"/>
                                </a:cubicBezTo>
                                <a:cubicBezTo>
                                  <a:pt x="0" y="7620"/>
                                  <a:pt x="0" y="4572"/>
                                  <a:pt x="0" y="4572"/>
                                </a:cubicBezTo>
                                <a:cubicBezTo>
                                  <a:pt x="1524" y="3048"/>
                                  <a:pt x="1524" y="1524"/>
                                  <a:pt x="4573" y="152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87766" name="Shape 256"/>
                        <wps:cNvSpPr>
                          <a:spLocks/>
                        </wps:cNvSpPr>
                        <wps:spPr bwMode="auto">
                          <a:xfrm>
                            <a:off x="42717" y="14813"/>
                            <a:ext cx="701" cy="655"/>
                          </a:xfrm>
                          <a:custGeom>
                            <a:avLst/>
                            <a:gdLst>
                              <a:gd name="T0" fmla="*/ 65532 w 70104"/>
                              <a:gd name="T1" fmla="*/ 0 h 65532"/>
                              <a:gd name="T2" fmla="*/ 67056 w 70104"/>
                              <a:gd name="T3" fmla="*/ 0 h 65532"/>
                              <a:gd name="T4" fmla="*/ 67056 w 70104"/>
                              <a:gd name="T5" fmla="*/ 1524 h 65532"/>
                              <a:gd name="T6" fmla="*/ 67056 w 70104"/>
                              <a:gd name="T7" fmla="*/ 3048 h 65532"/>
                              <a:gd name="T8" fmla="*/ 70104 w 70104"/>
                              <a:gd name="T9" fmla="*/ 50292 h 65532"/>
                              <a:gd name="T10" fmla="*/ 70104 w 70104"/>
                              <a:gd name="T11" fmla="*/ 51816 h 65532"/>
                              <a:gd name="T12" fmla="*/ 68580 w 70104"/>
                              <a:gd name="T13" fmla="*/ 53340 h 65532"/>
                              <a:gd name="T14" fmla="*/ 65532 w 70104"/>
                              <a:gd name="T15" fmla="*/ 53340 h 65532"/>
                              <a:gd name="T16" fmla="*/ 64008 w 70104"/>
                              <a:gd name="T17" fmla="*/ 54864 h 65532"/>
                              <a:gd name="T18" fmla="*/ 60960 w 70104"/>
                              <a:gd name="T19" fmla="*/ 54864 h 65532"/>
                              <a:gd name="T20" fmla="*/ 59436 w 70104"/>
                              <a:gd name="T21" fmla="*/ 54864 h 65532"/>
                              <a:gd name="T22" fmla="*/ 38100 w 70104"/>
                              <a:gd name="T23" fmla="*/ 25908 h 65532"/>
                              <a:gd name="T24" fmla="*/ 41148 w 70104"/>
                              <a:gd name="T25" fmla="*/ 60960 h 65532"/>
                              <a:gd name="T26" fmla="*/ 41148 w 70104"/>
                              <a:gd name="T27" fmla="*/ 62484 h 65532"/>
                              <a:gd name="T28" fmla="*/ 39624 w 70104"/>
                              <a:gd name="T29" fmla="*/ 64008 h 65532"/>
                              <a:gd name="T30" fmla="*/ 36576 w 70104"/>
                              <a:gd name="T31" fmla="*/ 65532 h 65532"/>
                              <a:gd name="T32" fmla="*/ 33528 w 70104"/>
                              <a:gd name="T33" fmla="*/ 65532 h 65532"/>
                              <a:gd name="T34" fmla="*/ 32004 w 70104"/>
                              <a:gd name="T35" fmla="*/ 65532 h 65532"/>
                              <a:gd name="T36" fmla="*/ 30480 w 70104"/>
                              <a:gd name="T37" fmla="*/ 65532 h 65532"/>
                              <a:gd name="T38" fmla="*/ 1524 w 70104"/>
                              <a:gd name="T39" fmla="*/ 28956 h 65532"/>
                              <a:gd name="T40" fmla="*/ 1524 w 70104"/>
                              <a:gd name="T41" fmla="*/ 27432 h 65532"/>
                              <a:gd name="T42" fmla="*/ 0 w 70104"/>
                              <a:gd name="T43" fmla="*/ 25908 h 65532"/>
                              <a:gd name="T44" fmla="*/ 1524 w 70104"/>
                              <a:gd name="T45" fmla="*/ 24384 h 65532"/>
                              <a:gd name="T46" fmla="*/ 4572 w 70104"/>
                              <a:gd name="T47" fmla="*/ 22860 h 65532"/>
                              <a:gd name="T48" fmla="*/ 6096 w 70104"/>
                              <a:gd name="T49" fmla="*/ 22860 h 65532"/>
                              <a:gd name="T50" fmla="*/ 7620 w 70104"/>
                              <a:gd name="T51" fmla="*/ 22860 h 65532"/>
                              <a:gd name="T52" fmla="*/ 9144 w 70104"/>
                              <a:gd name="T53" fmla="*/ 22860 h 65532"/>
                              <a:gd name="T54" fmla="*/ 33528 w 70104"/>
                              <a:gd name="T55" fmla="*/ 54864 h 65532"/>
                              <a:gd name="T56" fmla="*/ 30480 w 70104"/>
                              <a:gd name="T57" fmla="*/ 15240 h 65532"/>
                              <a:gd name="T58" fmla="*/ 30480 w 70104"/>
                              <a:gd name="T59" fmla="*/ 13716 h 65532"/>
                              <a:gd name="T60" fmla="*/ 32004 w 70104"/>
                              <a:gd name="T61" fmla="*/ 13716 h 65532"/>
                              <a:gd name="T62" fmla="*/ 33528 w 70104"/>
                              <a:gd name="T63" fmla="*/ 12192 h 65532"/>
                              <a:gd name="T64" fmla="*/ 35052 w 70104"/>
                              <a:gd name="T65" fmla="*/ 12192 h 65532"/>
                              <a:gd name="T66" fmla="*/ 36576 w 70104"/>
                              <a:gd name="T67" fmla="*/ 10668 h 65532"/>
                              <a:gd name="T68" fmla="*/ 38100 w 70104"/>
                              <a:gd name="T69" fmla="*/ 12192 h 65532"/>
                              <a:gd name="T70" fmla="*/ 62484 w 70104"/>
                              <a:gd name="T71" fmla="*/ 44196 h 65532"/>
                              <a:gd name="T72" fmla="*/ 59436 w 70104"/>
                              <a:gd name="T73" fmla="*/ 4572 h 65532"/>
                              <a:gd name="T74" fmla="*/ 59436 w 70104"/>
                              <a:gd name="T75" fmla="*/ 3048 h 65532"/>
                              <a:gd name="T76" fmla="*/ 60960 w 70104"/>
                              <a:gd name="T77" fmla="*/ 1524 h 65532"/>
                              <a:gd name="T78" fmla="*/ 62484 w 70104"/>
                              <a:gd name="T79" fmla="*/ 1524 h 65532"/>
                              <a:gd name="T80" fmla="*/ 65532 w 70104"/>
                              <a:gd name="T81" fmla="*/ 0 h 65532"/>
                              <a:gd name="T82" fmla="*/ 0 w 70104"/>
                              <a:gd name="T83" fmla="*/ 0 h 65532"/>
                              <a:gd name="T84" fmla="*/ 70104 w 70104"/>
                              <a:gd name="T85" fmla="*/ 65532 h 655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</a:cxnLst>
                            <a:rect l="T82" t="T83" r="T84" b="T85"/>
                            <a:pathLst>
                              <a:path w="70104" h="65532">
                                <a:moveTo>
                                  <a:pt x="65532" y="0"/>
                                </a:moveTo>
                                <a:cubicBezTo>
                                  <a:pt x="67056" y="0"/>
                                  <a:pt x="67056" y="0"/>
                                  <a:pt x="67056" y="0"/>
                                </a:cubicBezTo>
                                <a:cubicBezTo>
                                  <a:pt x="67056" y="0"/>
                                  <a:pt x="67056" y="0"/>
                                  <a:pt x="67056" y="1524"/>
                                </a:cubicBezTo>
                                <a:cubicBezTo>
                                  <a:pt x="67056" y="1524"/>
                                  <a:pt x="67056" y="3048"/>
                                  <a:pt x="67056" y="3048"/>
                                </a:cubicBezTo>
                                <a:lnTo>
                                  <a:pt x="70104" y="50292"/>
                                </a:lnTo>
                                <a:cubicBezTo>
                                  <a:pt x="70104" y="50292"/>
                                  <a:pt x="70104" y="50292"/>
                                  <a:pt x="70104" y="51816"/>
                                </a:cubicBezTo>
                                <a:cubicBezTo>
                                  <a:pt x="70104" y="51816"/>
                                  <a:pt x="68580" y="53340"/>
                                  <a:pt x="68580" y="53340"/>
                                </a:cubicBezTo>
                                <a:cubicBezTo>
                                  <a:pt x="67056" y="53340"/>
                                  <a:pt x="67056" y="53340"/>
                                  <a:pt x="65532" y="53340"/>
                                </a:cubicBezTo>
                                <a:cubicBezTo>
                                  <a:pt x="65532" y="54864"/>
                                  <a:pt x="64008" y="54864"/>
                                  <a:pt x="64008" y="54864"/>
                                </a:cubicBezTo>
                                <a:cubicBezTo>
                                  <a:pt x="62484" y="54864"/>
                                  <a:pt x="62484" y="54864"/>
                                  <a:pt x="60960" y="54864"/>
                                </a:cubicBezTo>
                                <a:cubicBezTo>
                                  <a:pt x="59436" y="54864"/>
                                  <a:pt x="59436" y="54864"/>
                                  <a:pt x="59436" y="54864"/>
                                </a:cubicBezTo>
                                <a:lnTo>
                                  <a:pt x="38100" y="25908"/>
                                </a:lnTo>
                                <a:lnTo>
                                  <a:pt x="41148" y="60960"/>
                                </a:lnTo>
                                <a:cubicBezTo>
                                  <a:pt x="41148" y="60960"/>
                                  <a:pt x="41148" y="62484"/>
                                  <a:pt x="41148" y="62484"/>
                                </a:cubicBezTo>
                                <a:cubicBezTo>
                                  <a:pt x="39624" y="64008"/>
                                  <a:pt x="39624" y="64008"/>
                                  <a:pt x="39624" y="64008"/>
                                </a:cubicBezTo>
                                <a:cubicBezTo>
                                  <a:pt x="38100" y="64008"/>
                                  <a:pt x="38100" y="64008"/>
                                  <a:pt x="36576" y="65532"/>
                                </a:cubicBezTo>
                                <a:cubicBezTo>
                                  <a:pt x="35052" y="65532"/>
                                  <a:pt x="35052" y="65532"/>
                                  <a:pt x="33528" y="65532"/>
                                </a:cubicBezTo>
                                <a:cubicBezTo>
                                  <a:pt x="33528" y="65532"/>
                                  <a:pt x="33528" y="65532"/>
                                  <a:pt x="32004" y="65532"/>
                                </a:cubicBezTo>
                                <a:cubicBezTo>
                                  <a:pt x="30480" y="65532"/>
                                  <a:pt x="30480" y="65532"/>
                                  <a:pt x="30480" y="65532"/>
                                </a:cubicBezTo>
                                <a:lnTo>
                                  <a:pt x="1524" y="28956"/>
                                </a:lnTo>
                                <a:cubicBezTo>
                                  <a:pt x="1524" y="27432"/>
                                  <a:pt x="1524" y="27432"/>
                                  <a:pt x="1524" y="27432"/>
                                </a:cubicBezTo>
                                <a:cubicBezTo>
                                  <a:pt x="1524" y="27432"/>
                                  <a:pt x="0" y="25908"/>
                                  <a:pt x="0" y="25908"/>
                                </a:cubicBezTo>
                                <a:cubicBezTo>
                                  <a:pt x="0" y="25908"/>
                                  <a:pt x="1524" y="24384"/>
                                  <a:pt x="1524" y="24384"/>
                                </a:cubicBezTo>
                                <a:cubicBezTo>
                                  <a:pt x="3048" y="24384"/>
                                  <a:pt x="3048" y="24384"/>
                                  <a:pt x="4572" y="22860"/>
                                </a:cubicBezTo>
                                <a:cubicBezTo>
                                  <a:pt x="4572" y="22860"/>
                                  <a:pt x="6096" y="22860"/>
                                  <a:pt x="6096" y="22860"/>
                                </a:cubicBezTo>
                                <a:cubicBezTo>
                                  <a:pt x="7620" y="22860"/>
                                  <a:pt x="7620" y="22860"/>
                                  <a:pt x="7620" y="22860"/>
                                </a:cubicBezTo>
                                <a:cubicBezTo>
                                  <a:pt x="7620" y="22860"/>
                                  <a:pt x="7620" y="22860"/>
                                  <a:pt x="9144" y="22860"/>
                                </a:cubicBezTo>
                                <a:lnTo>
                                  <a:pt x="33528" y="54864"/>
                                </a:lnTo>
                                <a:lnTo>
                                  <a:pt x="30480" y="15240"/>
                                </a:lnTo>
                                <a:cubicBezTo>
                                  <a:pt x="30480" y="13716"/>
                                  <a:pt x="30480" y="13716"/>
                                  <a:pt x="30480" y="13716"/>
                                </a:cubicBezTo>
                                <a:cubicBezTo>
                                  <a:pt x="30480" y="13716"/>
                                  <a:pt x="30480" y="13716"/>
                                  <a:pt x="32004" y="13716"/>
                                </a:cubicBezTo>
                                <a:cubicBezTo>
                                  <a:pt x="32004" y="12192"/>
                                  <a:pt x="32004" y="12192"/>
                                  <a:pt x="33528" y="12192"/>
                                </a:cubicBezTo>
                                <a:cubicBezTo>
                                  <a:pt x="33528" y="12192"/>
                                  <a:pt x="35052" y="12192"/>
                                  <a:pt x="35052" y="12192"/>
                                </a:cubicBezTo>
                                <a:cubicBezTo>
                                  <a:pt x="36576" y="12192"/>
                                  <a:pt x="36576" y="10668"/>
                                  <a:pt x="36576" y="10668"/>
                                </a:cubicBezTo>
                                <a:cubicBezTo>
                                  <a:pt x="36576" y="10668"/>
                                  <a:pt x="36576" y="12192"/>
                                  <a:pt x="38100" y="12192"/>
                                </a:cubicBezTo>
                                <a:lnTo>
                                  <a:pt x="62484" y="44196"/>
                                </a:lnTo>
                                <a:lnTo>
                                  <a:pt x="59436" y="4572"/>
                                </a:lnTo>
                                <a:cubicBezTo>
                                  <a:pt x="59436" y="4572"/>
                                  <a:pt x="59436" y="3048"/>
                                  <a:pt x="59436" y="3048"/>
                                </a:cubicBezTo>
                                <a:cubicBezTo>
                                  <a:pt x="59436" y="3048"/>
                                  <a:pt x="60960" y="1524"/>
                                  <a:pt x="60960" y="1524"/>
                                </a:cubicBezTo>
                                <a:cubicBezTo>
                                  <a:pt x="60960" y="1524"/>
                                  <a:pt x="62484" y="1524"/>
                                  <a:pt x="62484" y="1524"/>
                                </a:cubicBezTo>
                                <a:cubicBezTo>
                                  <a:pt x="64008" y="0"/>
                                  <a:pt x="64008" y="0"/>
                                  <a:pt x="6553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231677" name="Shape 257"/>
                        <wps:cNvSpPr>
                          <a:spLocks/>
                        </wps:cNvSpPr>
                        <wps:spPr bwMode="auto">
                          <a:xfrm>
                            <a:off x="43494" y="14706"/>
                            <a:ext cx="397" cy="518"/>
                          </a:xfrm>
                          <a:custGeom>
                            <a:avLst/>
                            <a:gdLst>
                              <a:gd name="T0" fmla="*/ 15240 w 39624"/>
                              <a:gd name="T1" fmla="*/ 0 h 51816"/>
                              <a:gd name="T2" fmla="*/ 16763 w 39624"/>
                              <a:gd name="T3" fmla="*/ 0 h 51816"/>
                              <a:gd name="T4" fmla="*/ 18288 w 39624"/>
                              <a:gd name="T5" fmla="*/ 0 h 51816"/>
                              <a:gd name="T6" fmla="*/ 18288 w 39624"/>
                              <a:gd name="T7" fmla="*/ 0 h 51816"/>
                              <a:gd name="T8" fmla="*/ 19812 w 39624"/>
                              <a:gd name="T9" fmla="*/ 0 h 51816"/>
                              <a:gd name="T10" fmla="*/ 21336 w 39624"/>
                              <a:gd name="T11" fmla="*/ 0 h 51816"/>
                              <a:gd name="T12" fmla="*/ 21336 w 39624"/>
                              <a:gd name="T13" fmla="*/ 0 h 51816"/>
                              <a:gd name="T14" fmla="*/ 22860 w 39624"/>
                              <a:gd name="T15" fmla="*/ 0 h 51816"/>
                              <a:gd name="T16" fmla="*/ 22860 w 39624"/>
                              <a:gd name="T17" fmla="*/ 0 h 51816"/>
                              <a:gd name="T18" fmla="*/ 22860 w 39624"/>
                              <a:gd name="T19" fmla="*/ 0 h 51816"/>
                              <a:gd name="T20" fmla="*/ 24384 w 39624"/>
                              <a:gd name="T21" fmla="*/ 0 h 51816"/>
                              <a:gd name="T22" fmla="*/ 24384 w 39624"/>
                              <a:gd name="T23" fmla="*/ 0 h 51816"/>
                              <a:gd name="T24" fmla="*/ 24384 w 39624"/>
                              <a:gd name="T25" fmla="*/ 0 h 51816"/>
                              <a:gd name="T26" fmla="*/ 24384 w 39624"/>
                              <a:gd name="T27" fmla="*/ 1524 h 51816"/>
                              <a:gd name="T28" fmla="*/ 24384 w 39624"/>
                              <a:gd name="T29" fmla="*/ 1524 h 51816"/>
                              <a:gd name="T30" fmla="*/ 25908 w 39624"/>
                              <a:gd name="T31" fmla="*/ 1524 h 51816"/>
                              <a:gd name="T32" fmla="*/ 25908 w 39624"/>
                              <a:gd name="T33" fmla="*/ 1524 h 51816"/>
                              <a:gd name="T34" fmla="*/ 25908 w 39624"/>
                              <a:gd name="T35" fmla="*/ 3048 h 51816"/>
                              <a:gd name="T36" fmla="*/ 25908 w 39624"/>
                              <a:gd name="T37" fmla="*/ 3048 h 51816"/>
                              <a:gd name="T38" fmla="*/ 25908 w 39624"/>
                              <a:gd name="T39" fmla="*/ 3048 h 51816"/>
                              <a:gd name="T40" fmla="*/ 25908 w 39624"/>
                              <a:gd name="T41" fmla="*/ 4572 h 51816"/>
                              <a:gd name="T42" fmla="*/ 25908 w 39624"/>
                              <a:gd name="T43" fmla="*/ 4572 h 51816"/>
                              <a:gd name="T44" fmla="*/ 25908 w 39624"/>
                              <a:gd name="T45" fmla="*/ 4572 h 51816"/>
                              <a:gd name="T46" fmla="*/ 25908 w 39624"/>
                              <a:gd name="T47" fmla="*/ 4572 h 51816"/>
                              <a:gd name="T48" fmla="*/ 25908 w 39624"/>
                              <a:gd name="T49" fmla="*/ 6096 h 51816"/>
                              <a:gd name="T50" fmla="*/ 25908 w 39624"/>
                              <a:gd name="T51" fmla="*/ 6096 h 51816"/>
                              <a:gd name="T52" fmla="*/ 24384 w 39624"/>
                              <a:gd name="T53" fmla="*/ 6096 h 51816"/>
                              <a:gd name="T54" fmla="*/ 24384 w 39624"/>
                              <a:gd name="T55" fmla="*/ 6096 h 51816"/>
                              <a:gd name="T56" fmla="*/ 24384 w 39624"/>
                              <a:gd name="T57" fmla="*/ 6096 h 51816"/>
                              <a:gd name="T58" fmla="*/ 22860 w 39624"/>
                              <a:gd name="T59" fmla="*/ 6096 h 51816"/>
                              <a:gd name="T60" fmla="*/ 21336 w 39624"/>
                              <a:gd name="T61" fmla="*/ 6096 h 51816"/>
                              <a:gd name="T62" fmla="*/ 21336 w 39624"/>
                              <a:gd name="T63" fmla="*/ 6096 h 51816"/>
                              <a:gd name="T64" fmla="*/ 19812 w 39624"/>
                              <a:gd name="T65" fmla="*/ 6096 h 51816"/>
                              <a:gd name="T66" fmla="*/ 18288 w 39624"/>
                              <a:gd name="T67" fmla="*/ 6096 h 51816"/>
                              <a:gd name="T68" fmla="*/ 16763 w 39624"/>
                              <a:gd name="T69" fmla="*/ 6096 h 51816"/>
                              <a:gd name="T70" fmla="*/ 15240 w 39624"/>
                              <a:gd name="T71" fmla="*/ 6096 h 51816"/>
                              <a:gd name="T72" fmla="*/ 13715 w 39624"/>
                              <a:gd name="T73" fmla="*/ 7620 h 51816"/>
                              <a:gd name="T74" fmla="*/ 12192 w 39624"/>
                              <a:gd name="T75" fmla="*/ 7620 h 51816"/>
                              <a:gd name="T76" fmla="*/ 10668 w 39624"/>
                              <a:gd name="T77" fmla="*/ 7620 h 51816"/>
                              <a:gd name="T78" fmla="*/ 10668 w 39624"/>
                              <a:gd name="T79" fmla="*/ 9144 h 51816"/>
                              <a:gd name="T80" fmla="*/ 9144 w 39624"/>
                              <a:gd name="T81" fmla="*/ 9144 h 51816"/>
                              <a:gd name="T82" fmla="*/ 9144 w 39624"/>
                              <a:gd name="T83" fmla="*/ 10668 h 51816"/>
                              <a:gd name="T84" fmla="*/ 7620 w 39624"/>
                              <a:gd name="T85" fmla="*/ 10668 h 51816"/>
                              <a:gd name="T86" fmla="*/ 7620 w 39624"/>
                              <a:gd name="T87" fmla="*/ 12192 h 51816"/>
                              <a:gd name="T88" fmla="*/ 7620 w 39624"/>
                              <a:gd name="T89" fmla="*/ 13716 h 51816"/>
                              <a:gd name="T90" fmla="*/ 7620 w 39624"/>
                              <a:gd name="T91" fmla="*/ 13716 h 51816"/>
                              <a:gd name="T92" fmla="*/ 7620 w 39624"/>
                              <a:gd name="T93" fmla="*/ 15240 h 51816"/>
                              <a:gd name="T94" fmla="*/ 7620 w 39624"/>
                              <a:gd name="T95" fmla="*/ 15240 h 51816"/>
                              <a:gd name="T96" fmla="*/ 7620 w 39624"/>
                              <a:gd name="T97" fmla="*/ 16764 h 51816"/>
                              <a:gd name="T98" fmla="*/ 9144 w 39624"/>
                              <a:gd name="T99" fmla="*/ 18288 h 51816"/>
                              <a:gd name="T100" fmla="*/ 9144 w 39624"/>
                              <a:gd name="T101" fmla="*/ 18288 h 51816"/>
                              <a:gd name="T102" fmla="*/ 10668 w 39624"/>
                              <a:gd name="T103" fmla="*/ 19812 h 51816"/>
                              <a:gd name="T104" fmla="*/ 10668 w 39624"/>
                              <a:gd name="T105" fmla="*/ 19812 h 51816"/>
                              <a:gd name="T106" fmla="*/ 12192 w 39624"/>
                              <a:gd name="T107" fmla="*/ 21336 h 51816"/>
                              <a:gd name="T108" fmla="*/ 13715 w 39624"/>
                              <a:gd name="T109" fmla="*/ 21336 h 51816"/>
                              <a:gd name="T110" fmla="*/ 15240 w 39624"/>
                              <a:gd name="T111" fmla="*/ 21336 h 51816"/>
                              <a:gd name="T112" fmla="*/ 16763 w 39624"/>
                              <a:gd name="T113" fmla="*/ 21336 h 51816"/>
                              <a:gd name="T114" fmla="*/ 18288 w 39624"/>
                              <a:gd name="T115" fmla="*/ 21336 h 51816"/>
                              <a:gd name="T116" fmla="*/ 19812 w 39624"/>
                              <a:gd name="T117" fmla="*/ 21336 h 51816"/>
                              <a:gd name="T118" fmla="*/ 21336 w 39624"/>
                              <a:gd name="T119" fmla="*/ 21336 h 51816"/>
                              <a:gd name="T120" fmla="*/ 22860 w 39624"/>
                              <a:gd name="T121" fmla="*/ 21336 h 51816"/>
                              <a:gd name="T122" fmla="*/ 24384 w 39624"/>
                              <a:gd name="T123" fmla="*/ 21336 h 51816"/>
                              <a:gd name="T124" fmla="*/ 25908 w 39624"/>
                              <a:gd name="T125" fmla="*/ 21336 h 51816"/>
                              <a:gd name="T126" fmla="*/ 27432 w 39624"/>
                              <a:gd name="T127" fmla="*/ 21336 h 51816"/>
                              <a:gd name="T128" fmla="*/ 0 w 39624"/>
                              <a:gd name="T129" fmla="*/ 0 h 51816"/>
                              <a:gd name="T130" fmla="*/ 39624 w 39624"/>
                              <a:gd name="T131" fmla="*/ 51816 h 518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  <a:cxn ang="0">
                                <a:pos x="T126" y="T127"/>
                              </a:cxn>
                            </a:cxnLst>
                            <a:rect l="T128" t="T129" r="T130" b="T131"/>
                            <a:pathLst>
                              <a:path w="39624" h="51816">
                                <a:moveTo>
                                  <a:pt x="15240" y="0"/>
                                </a:moveTo>
                                <a:cubicBezTo>
                                  <a:pt x="16763" y="0"/>
                                  <a:pt x="18288" y="0"/>
                                  <a:pt x="18288" y="0"/>
                                </a:cubicBezTo>
                                <a:cubicBezTo>
                                  <a:pt x="19812" y="0"/>
                                  <a:pt x="21336" y="0"/>
                                  <a:pt x="21336" y="0"/>
                                </a:cubicBezTo>
                                <a:cubicBezTo>
                                  <a:pt x="22860" y="0"/>
                                  <a:pt x="22860" y="0"/>
                                  <a:pt x="22860" y="0"/>
                                </a:cubicBezTo>
                                <a:cubicBezTo>
                                  <a:pt x="24384" y="0"/>
                                  <a:pt x="24384" y="0"/>
                                  <a:pt x="24384" y="0"/>
                                </a:cubicBezTo>
                                <a:cubicBezTo>
                                  <a:pt x="24384" y="1524"/>
                                  <a:pt x="24384" y="1524"/>
                                  <a:pt x="25908" y="1524"/>
                                </a:cubicBezTo>
                                <a:cubicBezTo>
                                  <a:pt x="25908" y="1524"/>
                                  <a:pt x="25908" y="3048"/>
                                  <a:pt x="25908" y="3048"/>
                                </a:cubicBezTo>
                                <a:cubicBezTo>
                                  <a:pt x="25908" y="3048"/>
                                  <a:pt x="25908" y="4572"/>
                                  <a:pt x="25908" y="4572"/>
                                </a:cubicBezTo>
                                <a:cubicBezTo>
                                  <a:pt x="25908" y="4572"/>
                                  <a:pt x="25908" y="4572"/>
                                  <a:pt x="25908" y="6096"/>
                                </a:cubicBezTo>
                                <a:cubicBezTo>
                                  <a:pt x="25908" y="6096"/>
                                  <a:pt x="24384" y="6096"/>
                                  <a:pt x="24384" y="6096"/>
                                </a:cubicBezTo>
                                <a:cubicBezTo>
                                  <a:pt x="24384" y="6096"/>
                                  <a:pt x="22860" y="6096"/>
                                  <a:pt x="21336" y="6096"/>
                                </a:cubicBezTo>
                                <a:cubicBezTo>
                                  <a:pt x="21336" y="6096"/>
                                  <a:pt x="19812" y="6096"/>
                                  <a:pt x="18288" y="6096"/>
                                </a:cubicBezTo>
                                <a:cubicBezTo>
                                  <a:pt x="16763" y="6096"/>
                                  <a:pt x="15240" y="6096"/>
                                  <a:pt x="13715" y="7620"/>
                                </a:cubicBezTo>
                                <a:cubicBezTo>
                                  <a:pt x="12192" y="7620"/>
                                  <a:pt x="10668" y="7620"/>
                                  <a:pt x="10668" y="9144"/>
                                </a:cubicBezTo>
                                <a:cubicBezTo>
                                  <a:pt x="9144" y="9144"/>
                                  <a:pt x="9144" y="10668"/>
                                  <a:pt x="7620" y="10668"/>
                                </a:cubicBezTo>
                                <a:cubicBezTo>
                                  <a:pt x="7620" y="12192"/>
                                  <a:pt x="7620" y="13716"/>
                                  <a:pt x="7620" y="13716"/>
                                </a:cubicBezTo>
                                <a:cubicBezTo>
                                  <a:pt x="7620" y="15240"/>
                                  <a:pt x="7620" y="15240"/>
                                  <a:pt x="7620" y="16764"/>
                                </a:cubicBezTo>
                                <a:cubicBezTo>
                                  <a:pt x="9144" y="18288"/>
                                  <a:pt x="9144" y="18288"/>
                                  <a:pt x="10668" y="19812"/>
                                </a:cubicBezTo>
                                <a:cubicBezTo>
                                  <a:pt x="10668" y="19812"/>
                                  <a:pt x="12192" y="21336"/>
                                  <a:pt x="13715" y="21336"/>
                                </a:cubicBezTo>
                                <a:cubicBezTo>
                                  <a:pt x="15240" y="21336"/>
                                  <a:pt x="16763" y="21336"/>
                                  <a:pt x="18288" y="21336"/>
                                </a:cubicBezTo>
                                <a:cubicBezTo>
                                  <a:pt x="19812" y="21336"/>
                                  <a:pt x="21336" y="21336"/>
                                  <a:pt x="22860" y="21336"/>
                                </a:cubicBezTo>
                                <a:cubicBezTo>
                                  <a:pt x="24384" y="21336"/>
                                  <a:pt x="25908" y="21336"/>
                                  <a:pt x="27432" y="21336"/>
                                </a:cubicBezTo>
                                <a:cubicBezTo>
                                  <a:pt x="28956" y="21336"/>
                                  <a:pt x="30480" y="22860"/>
                                  <a:pt x="32004" y="22860"/>
                                </a:cubicBezTo>
                                <a:cubicBezTo>
                                  <a:pt x="33527" y="22860"/>
                                  <a:pt x="35052" y="24384"/>
                                  <a:pt x="36576" y="25908"/>
                                </a:cubicBezTo>
                                <a:cubicBezTo>
                                  <a:pt x="36576" y="25908"/>
                                  <a:pt x="38100" y="27432"/>
                                  <a:pt x="38100" y="30480"/>
                                </a:cubicBezTo>
                                <a:cubicBezTo>
                                  <a:pt x="39624" y="32004"/>
                                  <a:pt x="39624" y="33528"/>
                                  <a:pt x="39624" y="36576"/>
                                </a:cubicBezTo>
                                <a:cubicBezTo>
                                  <a:pt x="39624" y="38100"/>
                                  <a:pt x="39624" y="39624"/>
                                  <a:pt x="38100" y="42672"/>
                                </a:cubicBezTo>
                                <a:cubicBezTo>
                                  <a:pt x="36576" y="44196"/>
                                  <a:pt x="35052" y="45720"/>
                                  <a:pt x="33527" y="47244"/>
                                </a:cubicBezTo>
                                <a:cubicBezTo>
                                  <a:pt x="32004" y="48768"/>
                                  <a:pt x="28956" y="50292"/>
                                  <a:pt x="27432" y="50292"/>
                                </a:cubicBezTo>
                                <a:cubicBezTo>
                                  <a:pt x="25908" y="51816"/>
                                  <a:pt x="24384" y="51816"/>
                                  <a:pt x="22860" y="51816"/>
                                </a:cubicBezTo>
                                <a:cubicBezTo>
                                  <a:pt x="21336" y="51816"/>
                                  <a:pt x="19812" y="51816"/>
                                  <a:pt x="18288" y="51816"/>
                                </a:cubicBezTo>
                                <a:cubicBezTo>
                                  <a:pt x="16763" y="51816"/>
                                  <a:pt x="15240" y="51816"/>
                                  <a:pt x="15240" y="51816"/>
                                </a:cubicBezTo>
                                <a:cubicBezTo>
                                  <a:pt x="13715" y="51816"/>
                                  <a:pt x="13715" y="51816"/>
                                  <a:pt x="12192" y="51816"/>
                                </a:cubicBezTo>
                                <a:cubicBezTo>
                                  <a:pt x="12192" y="51816"/>
                                  <a:pt x="12192" y="51816"/>
                                  <a:pt x="10668" y="50292"/>
                                </a:cubicBezTo>
                                <a:cubicBezTo>
                                  <a:pt x="10668" y="50292"/>
                                  <a:pt x="10668" y="50292"/>
                                  <a:pt x="10668" y="48768"/>
                                </a:cubicBezTo>
                                <a:cubicBezTo>
                                  <a:pt x="9144" y="47244"/>
                                  <a:pt x="9144" y="47244"/>
                                  <a:pt x="9144" y="47244"/>
                                </a:cubicBezTo>
                                <a:cubicBezTo>
                                  <a:pt x="9144" y="47244"/>
                                  <a:pt x="9144" y="45720"/>
                                  <a:pt x="9144" y="45720"/>
                                </a:cubicBezTo>
                                <a:cubicBezTo>
                                  <a:pt x="9144" y="44196"/>
                                  <a:pt x="10668" y="44196"/>
                                  <a:pt x="10668" y="44196"/>
                                </a:cubicBezTo>
                                <a:cubicBezTo>
                                  <a:pt x="10668" y="44196"/>
                                  <a:pt x="10668" y="44196"/>
                                  <a:pt x="12192" y="44196"/>
                                </a:cubicBezTo>
                                <a:cubicBezTo>
                                  <a:pt x="12192" y="44196"/>
                                  <a:pt x="13715" y="45720"/>
                                  <a:pt x="15240" y="45720"/>
                                </a:cubicBezTo>
                                <a:cubicBezTo>
                                  <a:pt x="16763" y="45720"/>
                                  <a:pt x="18288" y="45720"/>
                                  <a:pt x="19812" y="45720"/>
                                </a:cubicBezTo>
                                <a:cubicBezTo>
                                  <a:pt x="21336" y="45720"/>
                                  <a:pt x="22860" y="44196"/>
                                  <a:pt x="24384" y="44196"/>
                                </a:cubicBezTo>
                                <a:cubicBezTo>
                                  <a:pt x="25908" y="44196"/>
                                  <a:pt x="27432" y="42672"/>
                                  <a:pt x="27432" y="42672"/>
                                </a:cubicBezTo>
                                <a:cubicBezTo>
                                  <a:pt x="28956" y="41148"/>
                                  <a:pt x="30480" y="41148"/>
                                  <a:pt x="30480" y="39624"/>
                                </a:cubicBezTo>
                                <a:cubicBezTo>
                                  <a:pt x="30480" y="39624"/>
                                  <a:pt x="32004" y="38100"/>
                                  <a:pt x="32004" y="36576"/>
                                </a:cubicBezTo>
                                <a:cubicBezTo>
                                  <a:pt x="32004" y="36576"/>
                                  <a:pt x="32004" y="35052"/>
                                  <a:pt x="30480" y="33528"/>
                                </a:cubicBezTo>
                                <a:cubicBezTo>
                                  <a:pt x="30480" y="32004"/>
                                  <a:pt x="30480" y="32004"/>
                                  <a:pt x="28956" y="30480"/>
                                </a:cubicBezTo>
                                <a:cubicBezTo>
                                  <a:pt x="27432" y="30480"/>
                                  <a:pt x="27432" y="28956"/>
                                  <a:pt x="25908" y="28956"/>
                                </a:cubicBezTo>
                                <a:cubicBezTo>
                                  <a:pt x="24384" y="28956"/>
                                  <a:pt x="22860" y="28956"/>
                                  <a:pt x="21336" y="28956"/>
                                </a:cubicBezTo>
                                <a:cubicBezTo>
                                  <a:pt x="19812" y="28956"/>
                                  <a:pt x="18288" y="28956"/>
                                  <a:pt x="16763" y="28956"/>
                                </a:cubicBezTo>
                                <a:cubicBezTo>
                                  <a:pt x="15240" y="28956"/>
                                  <a:pt x="13715" y="28956"/>
                                  <a:pt x="12192" y="28956"/>
                                </a:cubicBezTo>
                                <a:cubicBezTo>
                                  <a:pt x="10668" y="28956"/>
                                  <a:pt x="9144" y="27432"/>
                                  <a:pt x="7620" y="27432"/>
                                </a:cubicBezTo>
                                <a:cubicBezTo>
                                  <a:pt x="6096" y="27432"/>
                                  <a:pt x="4572" y="25908"/>
                                  <a:pt x="3047" y="24384"/>
                                </a:cubicBezTo>
                                <a:cubicBezTo>
                                  <a:pt x="1524" y="22860"/>
                                  <a:pt x="1524" y="21336"/>
                                  <a:pt x="0" y="19812"/>
                                </a:cubicBezTo>
                                <a:cubicBezTo>
                                  <a:pt x="0" y="18288"/>
                                  <a:pt x="0" y="16764"/>
                                  <a:pt x="0" y="15240"/>
                                </a:cubicBezTo>
                                <a:cubicBezTo>
                                  <a:pt x="0" y="12192"/>
                                  <a:pt x="0" y="10668"/>
                                  <a:pt x="1524" y="9144"/>
                                </a:cubicBezTo>
                                <a:cubicBezTo>
                                  <a:pt x="1524" y="7620"/>
                                  <a:pt x="3047" y="6096"/>
                                  <a:pt x="4572" y="4572"/>
                                </a:cubicBezTo>
                                <a:cubicBezTo>
                                  <a:pt x="6096" y="3048"/>
                                  <a:pt x="9144" y="1524"/>
                                  <a:pt x="12192" y="1524"/>
                                </a:cubicBezTo>
                                <a:cubicBezTo>
                                  <a:pt x="12192" y="0"/>
                                  <a:pt x="13715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F164E2" id="Group 14" o:spid="_x0000_s1037" style="width:463.55pt;height:461.95pt;mso-position-horizontal-relative:char;mso-position-vertical-relative:line" coordorigin="-191" coordsize="54585,820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">
                <v:rect id="Rectangle 203" o:spid="_x0000_s1038" style="position:absolute;left:53919;top:23743;width:475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" filled="f" stroked="f">
                  <v:textbox inset="0,0,0,0">
                    <w:txbxContent>
                      <w:p w14:paraId="4FB9FABB" w14:textId="77777777" w:rsidR="00C80165" w:rsidRDefault="00C80165" w:rsidP="00C8016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4" o:spid="_x0000_s1039" style="position:absolute;left:53919;top:52058;width:475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" filled="f" stroked="f">
                  <v:textbox inset="0,0,0,0">
                    <w:txbxContent>
                      <w:p w14:paraId="7513FD5A" w14:textId="77777777" w:rsidR="00C80165" w:rsidRDefault="00C80165" w:rsidP="00C8016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5" o:spid="_x0000_s1040" style="position:absolute;left:53919;top:80359;width:475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" filled="f" stroked="f">
                  <v:textbox inset="0,0,0,0">
                    <w:txbxContent>
                      <w:p w14:paraId="512FF711" w14:textId="77777777" w:rsidR="00C80165" w:rsidRDefault="00C80165" w:rsidP="00C8016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07" o:spid="_x0000_s1041" type="#_x0000_t75" style="position:absolute;width:53919;height:37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">
                  <v:imagedata r:id="rId34" o:title=""/>
                </v:shape>
                <v:shape id="Picture 209" o:spid="_x0000_s1042" type="#_x0000_t75" style="position:absolute;left:-191;top:42410;width:53919;height:36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">
                  <v:imagedata r:id="rId35" o:title=""/>
                </v:shape>
                <v:shape id="Shape 213" o:spid="_x0000_s1043" style="position:absolute;left:32080;top:11948;width:16992;height:8519;visibility:visible;mso-wrap-style:square;v-text-anchor:top" coordsize="1699260,851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" path="m,611124l1607820,r91440,240792l91440,851916,,611124xe" filled="f" strokeweight=".72pt">
                  <v:stroke miterlimit="66585f" joinstyle="miter"/>
                  <v:path arrowok="t" o:connecttype="custom" o:connectlocs="0,6111;16078,0;16992,2408;914,8519;0,6111" o:connectangles="0,0,0,0,0" textboxrect="0,0,1699260,851916"/>
                </v:shape>
                <v:shape id="Picture 215" o:spid="_x0000_s1044" type="#_x0000_t75" style="position:absolute;left:32263;top:12374;width:16642;height:7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">
                  <v:imagedata r:id="rId36" o:title=""/>
                </v:shape>
                <v:shape id="Shape 217" o:spid="_x0000_s1045" style="position:absolute;left:33314;top:18364;width:518;height:701;visibility:visible;mso-wrap-style:square;v-text-anchor:top" coordsize="51816,70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" path="m18288,v1524,,3048,,4572,c24384,,25908,,25908,v1524,,3048,,3048,c28956,1524,30480,1524,30480,1524v,,,1524,,1524c30480,3048,32004,3048,32004,4572v,,,1524,,1524c32004,6096,32004,6096,32004,7620v,1524,-1524,1524,-1524,c28956,7620,27432,7620,25908,7620v-1524,,-3048,,-4572,c19812,7620,18288,7620,16764,9144v-1524,,-3048,1524,-4572,3048c10668,12192,10668,13716,9144,15240v,,,1524,,3048c9144,19812,9144,21336,9144,21336v1524,1524,1524,3048,3048,4572c13716,27432,15240,27432,16764,27432v1524,1524,3048,1524,6096,1524c24384,28956,25908,28956,28956,28956v1524,,4572,1524,6096,1524c36576,30480,39624,30480,41148,32004v1524,1524,3048,1524,4572,3048c47244,36576,48768,39624,50292,41148v,3048,1524,6096,1524,9144c51816,53340,50292,54864,48768,57912v-1524,1524,-3048,4572,-4572,6096c41148,65532,38100,67056,35052,68580v-1524,,-3048,1524,-6096,1524c27432,70104,25908,70104,24384,70104v-1524,,-3048,,-4572,c18288,70104,18288,70104,16764,70104v,,,-1524,-1524,-1524c15240,68580,15240,67056,15240,67056,13716,65532,13716,65532,13716,64008v,,,,,-1524c13716,62484,15240,62484,15240,62484v,,,,1524,c18288,62484,19812,62484,21336,62484v1524,,3048,,4572,c28956,62484,30480,62484,33528,60960v1524,,3048,-1524,4572,-3048c39624,57912,39624,56388,41148,54864v,-1524,1524,-3048,1524,-4572c42672,48768,42672,47244,41148,45720v,-1524,-1524,-3048,-3048,-4572c36576,41148,35052,39624,33528,39624v-1524,,-3048,-1524,-4572,-1524c25908,38100,24384,38100,22860,38100v-3048,,-4572,,-7620,c13716,36576,12192,36576,10668,35052v-3048,,-4572,-1524,-6096,-3048c3048,30480,1524,28956,1524,25908,,22860,,21336,,18288,,15240,,13716,1524,12192,3048,9144,4572,7620,6096,6096,9144,4572,10668,3048,13716,1524v1524,,3048,,4572,-1524xe" fillcolor="black" stroked="f" strokeweight="0">
                  <v:stroke miterlimit="83231f" joinstyle="miter"/>
                  <v:path arrowok="t" o:connecttype="custom" o:connectlocs="183,0;198,0;213,0;229,0;244,0;259,0;259,0;274,0;289,0;289,0;289,15;305,15;305,15;305,15;305,30;305,30;305,30;320,30;320,46;320,46;320,61;320,61;320,61;320,61;320,76;320,91;305,91;305,76;289,76;274,76;259,76;244,76;229,76;213,76;198,76;183,76;168,91;152,91;137,107;122,122;107,122;107,137;91,152;91,152;91,168;91,183;91,198;91,213;91,213;107,229;107,244;122,259;137,274;152,274;168,274;183,290;198,290;229,290;244,290;259,290;289,290;305,290;335,305;350,305" o:connectangles="0,0,0,0,0,0,0,0,0,0,0,0,0,0,0,0,0,0,0,0,0,0,0,0,0,0,0,0,0,0,0,0,0,0,0,0,0,0,0,0,0,0,0,0,0,0,0,0,0,0,0,0,0,0,0,0,0,0,0,0,0,0,0,0" textboxrect="0,0,51816,70104"/>
                </v:shape>
                <v:shape id="Shape 218" o:spid="_x0000_s1046" style="position:absolute;left:33848;top:18356;width:205;height:517;visibility:visible;mso-wrap-style:square;v-text-anchor:top" coordsize="20574,51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" path="m20574,r,8382l16764,8382v-3048,,-4572,1524,-6096,3048c10668,12954,9144,14478,9144,16002,7620,17526,7620,19050,7620,20574v,1524,,4572,1524,6096l20574,22384r,6211l10668,32766v1524,1524,3048,4572,3048,6096c15240,40386,16764,41910,18288,43434r2286,571l20574,51664,15240,49530c12192,48006,9144,46482,7620,43434,6096,41910,3048,38862,1524,34290,,29718,,26670,,23622,,20574,,17526,1524,14478v,-3048,1524,-6096,4572,-7620c7620,3810,10668,2286,13716,2286l20574,xe" fillcolor="black" stroked="f" strokeweight="0">
                  <v:stroke miterlimit="83231f" joinstyle="miter"/>
                  <v:path arrowok="t" o:connecttype="custom" o:connectlocs="205,0;205,84;167,84;106,114;91,160;76,206;91,267;205,224;205,286;106,328;137,389;182,435;205,440;205,517;152,496;76,435;15,343;0,236;15,145;61,69;137,23;205,0" o:connectangles="0,0,0,0,0,0,0,0,0,0,0,0,0,0,0,0,0,0,0,0,0,0" textboxrect="0,0,20574,51664"/>
                </v:shape>
                <v:shape id="Shape 219" o:spid="_x0000_s1047" style="position:absolute;left:34053;top:18699;width:282;height:183;visibility:visible;mso-wrap-style:square;v-text-anchor:top" coordsize="2819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" path="m23622,v1524,,1524,,1524,c25146,,26670,,26670,1524v,,,,,1524c26670,4572,26670,4572,26670,4572v1524,,1524,,1524,c26670,6096,26670,6096,26670,6096v,,,,,1524c25146,7620,23622,9144,23622,9144v-1524,1524,-3048,3048,-4572,3048c16002,13716,14478,15240,12954,15240,8382,16764,5334,18288,2286,18288l,17374,,9715r3810,953c5334,10668,8382,9144,11430,9144,12954,7620,14478,7620,16002,6096,17526,4572,19050,4572,20574,3048v,,1524,-1524,1524,-1524c23622,,23622,,23622,xe" fillcolor="black" stroked="f" strokeweight="0">
                  <v:stroke miterlimit="83231f" joinstyle="miter"/>
                  <v:path arrowok="t" o:connecttype="custom" o:connectlocs="236,0;252,0;267,15;267,31;267,46;282,46;267,61;267,76;236,92;191,122;130,153;23,183;0,174;0,97;38,107;114,92;160,61;206,31;221,15;236,0" o:connectangles="0,0,0,0,0,0,0,0,0,0,0,0,0,0,0,0,0,0,0,0" textboxrect="0,0,28194,18288"/>
                </v:shape>
                <v:shape id="Shape 220" o:spid="_x0000_s1048" style="position:absolute;left:34053;top:18348;width:221;height:294;visibility:visible;mso-wrap-style:square;v-text-anchor:top" coordsize="22098,29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" path="m2286,c5334,1524,8382,1524,9906,3048v3048,1524,4572,3048,6096,4572c19050,10668,19050,13716,20574,15240r1524,1524c22098,18288,22098,19812,22098,19812v-1524,1524,-1524,1524,-3048,1524l,29357,,23146,12954,18288c11430,13716,8382,10668,5334,9144l,9144,,762,2286,xe" fillcolor="black" stroked="f" strokeweight="0">
                  <v:stroke miterlimit="83231f" joinstyle="miter"/>
                  <v:path arrowok="t" o:connecttype="custom" o:connectlocs="23,0;99,31;160,76;206,153;221,168;221,198;191,214;0,294;0,232;130,183;53,92;0,92;0,8;23,0" o:connectangles="0,0,0,0,0,0,0,0,0,0,0,0,0,0" textboxrect="0,0,22098,29357"/>
                </v:shape>
                <v:shape id="Shape 221" o:spid="_x0000_s1049" style="position:absolute;left:34564;top:18084;width:213;height:513;visibility:visible;mso-wrap-style:square;v-text-anchor:top" coordsize="21336,51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" path="m21336,r,8128l16764,8128v-1524,,-3048,1524,-4572,3048c10668,12700,9144,14224,9144,15748v,1524,,3048,,4572c9144,21844,9144,24892,9144,26416l21336,21844r,6818l12192,32512v,1524,1524,4572,3048,6096c16764,40132,18288,41656,19812,43180r1524,508l21336,51308,15240,49276c12192,47752,10668,46228,7620,43180,6096,41656,4572,37084,3048,34036,1524,29464,,26416,,23368,,20320,,17272,1524,14224,3048,11176,4572,8128,6096,6604,9144,3556,12192,2032,15240,2032l21336,xe" fillcolor="black" stroked="f" strokeweight="0">
                  <v:stroke miterlimit="83231f" joinstyle="miter"/>
                  <v:path arrowok="t" o:connecttype="custom" o:connectlocs="213,0;213,81;167,81;122,112;91,157;91,203;91,264;213,218;213,287;122,325;152,386;198,432;213,437;213,513;152,493;76,432;30,340;0,234;15,142;61,66;152,20;213,0" o:connectangles="0,0,0,0,0,0,0,0,0,0,0,0,0,0,0,0,0,0,0,0,0,0" textboxrect="0,0,21336,51308"/>
                </v:shape>
                <v:shape id="Shape 222" o:spid="_x0000_s1050" style="position:absolute;left:34229;top:18028;width:335;height:701;visibility:visible;mso-wrap-style:square;v-text-anchor:top" coordsize="33528,70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" path="m3048,c4572,,4572,,6096,,7620,,7620,,7620,l33528,65532v,,,,,1524c33528,67056,33528,67056,32004,67056v,,,,,1524c30480,68580,30480,68580,28956,68580v,,-1524,,-1524,1524c27432,70104,25908,70104,25908,70104,24384,68580,24384,68580,24384,68580l,3048v,,,-1524,,-1524c,1524,1524,1524,1524,1524,1524,1524,3048,,3048,xe" fillcolor="black" stroked="f" strokeweight="0">
                  <v:stroke miterlimit="83231f" joinstyle="miter"/>
                  <v:path arrowok="t" o:connecttype="custom" o:connectlocs="30,0;61,0;76,0;335,655;335,671;320,671;320,686;289,686;274,701;259,701;244,686;0,30;0,15;15,15;30,0" o:connectangles="0,0,0,0,0,0,0,0,0,0,0,0,0,0,0" textboxrect="0,0,33528,70104"/>
                </v:shape>
                <v:shape id="Shape 223" o:spid="_x0000_s1051" style="position:absolute;left:34777;top:18425;width:275;height:183;visibility:visible;mso-wrap-style:square;v-text-anchor:top" coordsize="27432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" path="m24384,v1524,,1524,,1524,c25908,,25908,,25908,1524v,,,,1524,1524c27432,3048,27432,4572,27432,4572v,1524,,1524,,1524c27432,6096,25908,6096,25908,7620v-1524,,-1524,1524,-3048,1524c21336,10668,19812,12192,18288,12192v-1524,1524,-3048,3048,-6096,3048c9144,16764,6096,16764,3048,18288l,17272,,9652r3048,1016c6096,10668,7620,9144,10668,9144,13716,7620,15240,7620,16764,6096,18288,4572,19812,4572,19812,3048,21336,1524,21336,1524,22860,1524,22860,,24384,,24384,xe" fillcolor="black" stroked="f" strokeweight="0">
                  <v:stroke miterlimit="83231f" joinstyle="miter"/>
                  <v:path arrowok="t" o:connecttype="custom" o:connectlocs="244,0;260,0;260,15;275,31;275,46;275,61;260,76;229,92;183,122;122,153;31,183;0,173;0,97;31,107;107,92;168,61;199,31;229,15;244,0" o:connectangles="0,0,0,0,0,0,0,0,0,0,0,0,0,0,0,0,0,0,0" textboxrect="0,0,27432,18288"/>
                </v:shape>
                <v:shape id="Shape 224" o:spid="_x0000_s1052" style="position:absolute;left:34777;top:18074;width:214;height:297;visibility:visible;mso-wrap-style:square;v-text-anchor:top" coordsize="21336,29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" path="m3048,v3048,1524,4572,1524,7620,3048c12192,4572,15240,6096,16764,7620v1524,3048,3048,6096,4572,7620l21336,16764v,1524,,3048,,3048c21336,21336,19812,21336,19812,21336l,29678,,22860,12192,18288c10668,13716,9144,10668,6096,9144l,9144,,1016,3048,xe" fillcolor="black" stroked="f" strokeweight="0">
                  <v:stroke miterlimit="83231f" joinstyle="miter"/>
                  <v:path arrowok="t" o:connecttype="custom" o:connectlocs="31,0;107,31;168,76;214,153;214,168;214,198;199,214;0,297;0,229;122,183;61,92;0,92;0,10;31,0" o:connectangles="0,0,0,0,0,0,0,0,0,0,0,0,0,0" textboxrect="0,0,21336,29678"/>
                </v:shape>
                <v:shape id="Shape 225" o:spid="_x0000_s1053" style="position:absolute;left:35067;top:17891;width:426;height:534;visibility:visible;mso-wrap-style:square;v-text-anchor:top" coordsize="42672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" path="m21336,v1525,,3048,,3048,1524c25908,1524,27432,1524,27432,1524v,,1524,,1524,c28956,3048,28956,3048,28956,3048v,,1524,,1524,1524c30480,4572,30480,4572,30480,6096v,,,1524,,1524c30480,9144,30480,9144,30480,9144v,,-1524,,-1524,c27432,9144,25908,9144,25908,7620v-1524,,-3047,,-4572,c19812,7620,18288,7620,15240,9144v-3048,1524,-6096,4572,-6096,7620c7620,21336,7620,25908,10668,30480v,3048,1524,6096,3048,7620c15240,39624,16764,41148,18288,42672v1524,1524,3048,1524,4573,1524c25908,44196,27432,44196,28956,44196v1524,-1524,3048,-3048,4572,-3048c35053,39624,36576,38100,36576,38100v1524,-1524,1524,-3048,1524,-3048c39624,33528,39624,33528,39624,33528v,,,,1524,c41148,33528,41148,33528,41148,35052v1524,,1524,,1524,1524c42672,36576,42672,36576,42672,38100v,1524,,1524,,1524c42672,39624,42672,39624,42672,41148v,,,1524,-1524,1524c41148,44196,39624,45720,38100,45720v,1524,-1524,1524,-3047,3048c33528,50292,32004,50292,30480,50292v-3048,1524,-6096,3048,-9144,1524c18288,51816,16764,51816,13716,50292,10668,48768,9144,47244,7620,44196,4572,41148,3048,38100,1524,35052,,30480,,25908,,22860,,19812,,16764,1524,13716v,-3048,1524,-4572,4573,-7620c7620,4572,10668,3048,13716,1524v1524,,3048,,3048,c18288,,19812,,21336,xe" fillcolor="black" stroked="f" strokeweight="0">
                  <v:stroke miterlimit="83231f" joinstyle="miter"/>
                  <v:path arrowok="t" o:connecttype="custom" o:connectlocs="213,0;228,0;243,0;243,15;259,15;274,15;274,15;274,15;289,15;289,15;289,31;289,31;289,31;289,31;304,31;304,46;304,46;304,46;304,61;304,61;304,76;304,76;304,92;304,92;304,92;304,92;289,92;289,92;274,92;259,92;259,76;243,76;228,76;213,76;198,76;183,76;152,92;122,107;91,137;91,168;76,214;76,259;107,305;107,336;122,366;137,381;152,397;167,412;183,427;198,442;213,442;228,442;259,442;274,442;289,442;304,427;320,412;335,412;350,397;365,381;365,381;380,366;380,351;380,351" o:connectangles="0,0,0,0,0,0,0,0,0,0,0,0,0,0,0,0,0,0,0,0,0,0,0,0,0,0,0,0,0,0,0,0,0,0,0,0,0,0,0,0,0,0,0,0,0,0,0,0,0,0,0,0,0,0,0,0,0,0,0,0,0,0,0,0" textboxrect="0,0,42672,53340"/>
                </v:shape>
                <v:shape id="Shape 226" o:spid="_x0000_s1054" style="position:absolute;left:35402;top:17678;width:457;height:579;visibility:visible;mso-wrap-style:square;v-text-anchor:top" coordsize="45720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" path="m6096,c7620,,7620,,9144,v,,,,1524,l15240,10668,27432,6096v,,,,1524,1524c28956,7620,28956,9144,28956,9144v1524,1524,1524,3048,1524,3048c30480,12192,30480,13716,28956,13716l18288,18288r9144,24384c28956,45720,30480,47244,32004,48768v1524,1524,3048,1524,4572,c38100,48768,38100,48768,39624,48768v,-1524,,-1524,,-1524c41148,47244,41148,45720,41148,45720v,,,,1524,c42672,45720,44196,45720,44196,47244v,,,,,1524c44196,48768,45720,50292,45720,50292v,1524,,1524,-1524,1524c44196,51816,44196,53340,44196,53340v,,-1524,,-1524,1524c41148,54864,41148,54864,41148,54864v-1524,1524,-1524,1524,-3048,1524c36576,57912,33528,57912,32004,57912v-1524,,-3048,,-4572,-1524c25908,56388,24384,54864,22860,53340,21336,51816,21336,48768,19812,47244l9144,21336,3048,22860v,,,,-1524,c1524,22860,1524,21336,1524,19812,,19812,,19812,,18288,,16764,,16764,,16764v,,1524,,1524,l7620,13716,3048,3048v,,,-1524,,-1524c4572,1524,4572,1524,4572,1524,4572,1524,6096,,6096,xe" fillcolor="black" stroked="f" strokeweight="0">
                  <v:stroke miterlimit="83231f" joinstyle="miter"/>
                  <v:path arrowok="t" o:connecttype="custom" o:connectlocs="61,0;91,0;107,0;152,107;274,61;289,76;289,91;305,122;289,137;183,183;274,427;320,488;366,488;396,488;396,472;411,457;427,457;442,472;442,488;457,503;442,518;442,533;427,549;411,549;381,564;320,579;274,564;229,533;198,472;91,213;30,229;15,229;15,198;0,183;0,168;15,168;76,137;30,30;30,15;46,15;61,0" o:connectangles="0,0,0,0,0,0,0,0,0,0,0,0,0,0,0,0,0,0,0,0,0,0,0,0,0,0,0,0,0,0,0,0,0,0,0,0,0,0,0,0,0" textboxrect="0,0,45720,57912"/>
                </v:shape>
                <v:shape id="Shape 227" o:spid="_x0000_s1055" style="position:absolute;left:35966;top:17465;width:457;height:579;visibility:visible;mso-wrap-style:square;v-text-anchor:top" coordsize="45720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" path="m6096,c7620,,7620,,9144,v,,,,1524,l15240,10668,25908,6096v1524,,1524,,1524,c28956,7620,28956,7620,28956,7620v,,,1524,,1524c30480,10668,30480,10668,30480,12192v,,-1524,1524,-1524,1524l18288,18288r9144,24384c28956,45720,28956,47244,30480,48768v1524,1524,4572,1524,6096,c38100,48768,38100,48768,38100,48768v1524,-1524,1524,-1524,1524,-1524c41148,47244,41148,45720,41148,45720v,,,,1524,c42672,45720,42672,45720,44196,47244v,,,,,1524c44196,48768,44196,50292,44196,50292v1524,,,1524,,1524c44196,51816,44196,53340,44196,53340v,,-1524,,-1524,1524c41148,54864,41148,54864,39624,54864v,1524,-1524,1524,-1524,1524c36576,57912,33528,57912,32004,57912v-1524,,-3048,,-4572,-1524c25908,56388,24384,54864,22860,53340,21336,51816,19812,48768,19812,45720l9144,21336,3048,22860v,,,,-1524,c1524,22860,1524,21336,,19812v,,,,,-1524c,18288,,18288,,16764v,,1524,,1524,l7620,13716,3048,3048v,,,-1524,,-1524c3048,1524,4572,1524,4572,1524,4572,1524,6096,,6096,xe" fillcolor="black" stroked="f" strokeweight="0">
                  <v:stroke miterlimit="83231f" joinstyle="miter"/>
                  <v:path arrowok="t" o:connecttype="custom" o:connectlocs="61,0;91,0;107,0;152,107;259,61;274,61;289,76;289,91;305,122;289,137;183,183;274,427;305,488;366,488;381,488;396,472;411,457;427,457;442,472;442,488;442,503;442,518;442,533;427,549;396,549;381,564;320,579;274,564;229,533;198,457;91,213;30,229;15,229;0,198;0,183;0,168;15,168;76,137;30,30;30,15;46,15;61,0" o:connectangles="0,0,0,0,0,0,0,0,0,0,0,0,0,0,0,0,0,0,0,0,0,0,0,0,0,0,0,0,0,0,0,0,0,0,0,0,0,0,0,0,0,0" textboxrect="0,0,45720,57912"/>
                </v:shape>
                <v:shape id="Shape 228" o:spid="_x0000_s1056" style="position:absolute;left:36286;top:17236;width:640;height:701;visibility:visible;mso-wrap-style:square;v-text-anchor:top" coordsize="64008,70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" path="m6096,v,,1524,,1524,c7620,,9144,1524,9144,1524r9144,25908c19812,24384,21336,21336,22860,19812v3048,-3048,4572,-4572,7620,-4572c33528,13716,35052,13716,38100,13716v1524,,4572,1524,6096,1524c45720,16764,47244,18288,48768,19812v1524,3048,3048,6096,4572,9144l64008,54864v,,,1524,,1524c64008,56388,62484,56388,62484,56388v,,,1524,,1524c60960,57912,60960,57912,59436,57912v,,-1524,1524,-1524,1524c57912,59436,56388,59436,56388,59436v-1524,,-1524,-1524,-1524,-1524l45720,32004c44196,30480,44196,27432,42672,25908v-1524,,-1524,-1524,-3048,-3048c38100,22860,36576,21336,35052,21336v-1524,,-3048,,-4572,1524c28956,22860,27432,24384,25908,27432v-1524,1524,-3048,4572,-4572,7620l33528,67056v,,,1524,,1524c33528,68580,32004,68580,32004,68580v,,-1524,1524,-1524,1524c28956,70104,28956,70104,27432,70104v,,,,-1524,l,4572v,,,-1524,,-1524c,3048,,3048,1524,3048v,,,-1524,,-1524c3048,1524,3048,1524,4572,1524,4572,1524,6096,,6096,xe" fillcolor="black" stroked="f" strokeweight="0">
                  <v:stroke miterlimit="83231f" joinstyle="miter"/>
                  <v:path arrowok="t" o:connecttype="custom" o:connectlocs="61,0;76,0;91,15;183,274;229,198;305,152;381,137;442,152;488,198;533,290;640,549;640,564;625,564;625,579;594,579;579,594;564,594;549,579;457,320;427,259;396,229;350,213;305,229;259,274;213,351;335,671;335,686;320,686;305,701;274,701;259,701;0,46;0,30;15,30;15,15;46,15;61,0" o:connectangles="0,0,0,0,0,0,0,0,0,0,0,0,0,0,0,0,0,0,0,0,0,0,0,0,0,0,0,0,0,0,0,0,0,0,0,0,0" textboxrect="0,0,64008,70104"/>
                </v:shape>
                <v:shape id="Shape 229" o:spid="_x0000_s1057" style="position:absolute;left:36926;top:17196;width:206;height:503;visibility:visible;mso-wrap-style:square;v-text-anchor:top" coordsize="20574,50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" path="m20574,r,7076l16764,7076v-3048,1523,-4572,1523,-6096,3048c10668,11648,9144,13172,9144,14696,7620,16220,7620,17744,7620,19268v,3048,,4572,1524,6096l20574,21078r,6732l10668,31460v1524,3048,3048,4572,3048,6096c15240,39080,16764,40604,18288,42128r2286,571l20574,50357,15240,48224v-3048,,-6096,-3048,-7620,-4572c6097,40604,4572,37556,3048,32984,1524,29936,,25364,,22316,,19268,,16220,1524,13172v,-3048,3048,-6096,4573,-7620c7620,4028,10668,2504,13716,980l20574,xe" fillcolor="black" stroked="f" strokeweight="0">
                  <v:stroke miterlimit="83231f" joinstyle="miter"/>
                  <v:path arrowok="t" o:connecttype="custom" o:connectlocs="206,0;206,71;168,71;107,101;92,147;76,192;92,253;206,211;206,278;107,314;137,375;183,421;206,427;206,503;153,482;76,436;31,329;0,223;15,132;61,55;137,10;206,0" o:connectangles="0,0,0,0,0,0,0,0,0,0,0,0,0,0,0,0,0,0,0,0,0,0" textboxrect="0,0,20574,50357"/>
                </v:shape>
                <v:shape id="Shape 230" o:spid="_x0000_s1058" style="position:absolute;left:37132;top:17526;width:282;height:182;visibility:visible;mso-wrap-style:square;v-text-anchor:top" coordsize="2819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" path="m25146,v1524,,1524,1524,1524,1524c26670,1524,26670,1524,26670,3048v1524,1524,1524,1524,1524,1524c28194,4572,28194,4572,28194,6096v,,,,-1524,c26670,6096,26670,7620,26670,7620v-1524,1524,-1524,1524,-3047,3048c22098,10668,20574,12192,19050,13716v-1524,,-4572,1524,-6096,1524c9906,16764,5334,18288,2286,18288l,17374,,9715r3810,953c6858,10668,8382,10668,11430,9144,12954,7620,14478,7620,16002,6096,17526,4572,19050,4572,20574,3048v1524,,1524,-1524,3049,-1524c23623,,23623,,25146,xe" fillcolor="black" stroked="f" strokeweight="0">
                  <v:stroke miterlimit="83231f" joinstyle="miter"/>
                  <v:path arrowok="t" o:connecttype="custom" o:connectlocs="252,0;267,15;267,30;282,46;282,61;267,61;267,76;236,106;191,137;130,152;23,182;0,173;0,97;38,106;114,91;160,61;206,30;236,15;252,0" o:connectangles="0,0,0,0,0,0,0,0,0,0,0,0,0,0,0,0,0,0,0" textboxrect="0,0,28194,18288"/>
                </v:shape>
                <v:shape id="Shape 231" o:spid="_x0000_s1059" style="position:absolute;left:37132;top:17190;width:221;height:284;visibility:visible;mso-wrap-style:square;v-text-anchor:top" coordsize="22098,28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" path="m3810,v1524,,4572,,7620,1524c12954,3048,14478,4572,17526,7620v1524,1524,3048,4572,3048,7620l22098,16764v,,,1524,,3048c20574,19812,20574,19812,19050,21336l,28354,,21622,12954,16764c11430,12192,8382,9144,5334,7620l,7620,,544,3810,xe" fillcolor="black" stroked="f" strokeweight="0">
                  <v:stroke miterlimit="83231f" joinstyle="miter"/>
                  <v:path arrowok="t" o:connecttype="custom" o:connectlocs="38,0;114,15;175,76;206,153;221,168;221,198;191,214;0,284;0,217;130,168;53,76;0,76;0,5;38,0" o:connectangles="0,0,0,0,0,0,0,0,0,0,0,0,0,0" textboxrect="0,0,22098,28354"/>
                </v:shape>
                <v:shape id="Shape 232" o:spid="_x0000_s1060" style="position:absolute;left:37932;top:16797;width:238;height:530;visibility:visible;mso-wrap-style:square;v-text-anchor:top" coordsize="23812,53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" path="m23812,r,7435l16764,8845v-1524,1524,-3048,1524,-4572,3048c10668,13417,9144,14941,9144,17989v-1524,1524,-1524,3048,,6096c9144,27133,9144,28657,10668,31705v,1524,1524,4572,3048,6096c15240,39325,16764,40849,18288,42373v1524,1524,3048,1524,4572,3048l23812,45230r,7494l22860,53041v-3048,,-6096,-1524,-9144,-3048c12192,48469,9144,46945,7620,43897,4572,42373,3048,39325,1524,34753,,31705,,28657,,24085,,21037,,17989,1524,14941v,-3048,1524,-4572,4572,-7620c9144,5797,12192,2749,15240,1225l23812,xe" fillcolor="black" stroked="f" strokeweight="0">
                  <v:stroke miterlimit="83231f" joinstyle="miter"/>
                  <v:path arrowok="t" o:connecttype="custom" o:connectlocs="238,0;238,74;168,88;122,119;91,180;91,241;107,317;137,378;183,423;228,454;238,452;238,527;228,530;137,500;76,439;15,347;0,241;15,149;61,73;152,12;238,0" o:connectangles="0,0,0,0,0,0,0,0,0,0,0,0,0,0,0,0,0,0,0,0,0" textboxrect="0,0,23812,53041"/>
                </v:shape>
                <v:shape id="Shape 233" o:spid="_x0000_s1061" style="position:absolute;left:37566;top:16718;width:320;height:747;visibility:visible;mso-wrap-style:square;v-text-anchor:top" coordsize="32005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" path="m12192,v1524,,3049,,4572,c16764,,18289,,18289,v1523,,1523,,1523,c19812,,21337,,21337,v,,,,,1524c21337,1524,22861,1524,22861,3048v,,,1524,,1524c22861,6096,22861,6096,22861,6096v,,-1524,,-1524,c21337,6096,19812,6096,19812,6096v,,-1523,,-1523,c16764,6096,16764,6096,15241,7620v-1525,,-1525,,-3049,1524c12192,9144,12192,10668,10668,12192v,,,1524,1524,3048c12192,16764,12192,18288,13716,19812r1525,4572l24384,21336v,,1524,,1524,c25908,21336,25908,21336,27432,22860v,,,,,1524c27432,24384,28956,25908,27432,25908v,1524,,1524,,1524l16764,32004,32005,70104v,,,,,1524c32005,71628,30480,71628,30480,73152v,,-1524,,-1524,c27432,73152,27432,73152,25908,74676v-1524,,-1524,,-1524,c24384,73152,24384,73152,24384,73152l9144,35052,3048,36576v,,-1523,,-1523,c1525,36576,,35052,,35052,,33528,,33528,,32004,,30480,,30480,,30480l6097,27432,4573,22860c3048,19812,3048,18288,3048,15240v,-3048,,-4572,,-6096c4573,7620,4573,4572,6097,4572,7620,3048,10668,1524,12192,xe" fillcolor="black" stroked="f" strokeweight="0">
                  <v:stroke miterlimit="83231f" joinstyle="miter"/>
                  <v:path arrowok="t" o:connecttype="custom" o:connectlocs="122,0;168,0;183,0;198,0;213,0;213,15;229,30;229,46;229,61;213,61;198,61;183,61;152,76;122,91;107,122;122,152;137,198;152,244;244,213;259,213;274,229;274,244;274,259;274,274;168,320;320,701;320,717;305,732;290,732;259,747;244,747;244,732;91,351;30,366;15,366;0,351;0,320;0,305;61,274;46,229;30,152;30,91;61,46;122,0" o:connectangles="0,0,0,0,0,0,0,0,0,0,0,0,0,0,0,0,0,0,0,0,0,0,0,0,0,0,0,0,0,0,0,0,0,0,0,0,0,0,0,0,0,0,0,0" textboxrect="0,0,32005,74676"/>
                </v:shape>
                <v:shape id="Shape 234" o:spid="_x0000_s1062" style="position:absolute;left:38170;top:16794;width:250;height:530;visibility:visible;mso-wrap-style:square;v-text-anchor:top" coordsize="24956,53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" path="m2096,c5144,,8192,1524,9716,3048v3048,,4572,3048,7620,4572c18860,10668,20384,13716,21908,18288v1524,3048,3048,6096,3048,9144c24956,32004,24956,35052,23432,38100v-1524,3048,-3048,4572,-6096,7620c15811,47244,12764,50292,8192,50292l,53023,,45530,6668,44196v3048,-1524,4572,-3048,6096,-3048c14288,39624,14288,36576,15811,35052v,-1524,,-4572,,-6096c15811,25908,14288,24384,14288,21336,12764,18288,11240,16764,11240,15240,9716,13716,8192,10668,6668,10668,5144,9144,2096,7620,572,7620l,7735,,299,2096,xe" fillcolor="black" stroked="f" strokeweight="0">
                  <v:stroke miterlimit="83231f" joinstyle="miter"/>
                  <v:path arrowok="t" o:connecttype="custom" o:connectlocs="21,0;97,30;174,76;219,183;250,274;235,381;174,457;82,503;0,530;0,455;67,442;128,411;158,350;158,289;143,213;113,152;67,107;6,76;0,77;0,3;21,0" o:connectangles="0,0,0,0,0,0,0,0,0,0,0,0,0,0,0,0,0,0,0,0,0" textboxrect="0,0,24956,53023"/>
                </v:shape>
                <v:shape id="Shape 235" o:spid="_x0000_s1063" style="position:absolute;left:38359;top:16459;width:320;height:701;visibility:visible;mso-wrap-style:square;v-text-anchor:top" coordsize="32004,70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" path="m3048,v,,1524,,1524,c6096,,6096,,6096,v,,,,1524,l32004,65532v,,,1524,,1524c32004,67056,32004,68580,30480,68580v,,-1524,,-1524,c27432,68580,27432,70104,27432,70104v-1524,,-1524,,-1524,c25908,70104,24384,70104,24384,70104v,,,-1524,,-1524l,3048v,,,-1524,,-1524c,1524,,1524,1524,1524v,,,-1524,1524,-1524xe" fillcolor="black" stroked="f" strokeweight="0">
                  <v:stroke miterlimit="83231f" joinstyle="miter"/>
                  <v:path arrowok="t" o:connecttype="custom" o:connectlocs="30,0;46,0;61,0;76,0;320,655;320,671;305,686;290,686;274,701;259,701;244,701;244,686;0,30;0,15;15,15;30,0" o:connectangles="0,0,0,0,0,0,0,0,0,0,0,0,0,0,0,0" textboxrect="0,0,32004,70104"/>
                </v:shape>
                <v:shape id="Shape 236" o:spid="_x0000_s1064" style="position:absolute;left:38922;top:16419;width:239;height:527;visibility:visible;mso-wrap-style:square;v-text-anchor:top" coordsize="23812,52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" path="m23812,r,7136l16763,8545v-1523,1524,-3048,3048,-4571,4572c10668,14641,9144,16165,9144,17689v-1524,1525,-1524,4572,,6096c9144,26833,9144,28357,10668,31405v,3048,1524,4572,3047,6096c15240,40549,16763,42073,18288,42073v1524,1524,3048,3048,4572,3048l23812,44931r,7652l22860,52741v-3048,,-6097,,-9145,-1524c12192,49693,9144,46645,7620,45121,4572,42073,3047,39025,1524,34453,,31405,,28357,,25309,,20737,,17689,1524,14641v,-1524,1523,-4572,4572,-7620c9144,5497,12192,3973,15240,2449l23812,xe" fillcolor="black" stroked="f" strokeweight="0">
                  <v:stroke miterlimit="83231f" joinstyle="miter"/>
                  <v:path arrowok="t" o:connecttype="custom" o:connectlocs="239,0;239,71;168,85;122,131;92,177;92,238;107,314;138,375;184,420;229,451;239,449;239,525;229,527;138,512;76,451;15,344;0,253;15,146;61,70;153,24;239,0" o:connectangles="0,0,0,0,0,0,0,0,0,0,0,0,0,0,0,0,0,0,0,0,0" textboxrect="0,0,23812,52741"/>
                </v:shape>
                <v:shape id="Shape 237" o:spid="_x0000_s1065" style="position:absolute;left:38572;top:16367;width:335;height:701;visibility:visible;mso-wrap-style:square;v-text-anchor:top" coordsize="33528,70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" path="m6096,v,,1524,,1524,c7620,,7620,,9144,v,,,,,1524l33528,67056v,,,,,1524c33528,68580,33528,68580,32005,68580v,,-1525,,-1525,1524c28956,70104,28956,70104,28956,70104v-1524,,-1524,,-1524,c25908,70104,25908,70104,25908,70104l1524,4572c,3048,,3048,,3048v1524,,1524,,1524,c1524,1524,1524,1524,3048,1524v,,,,1524,c4572,,6096,,6096,xe" fillcolor="black" stroked="f" strokeweight="0">
                  <v:stroke miterlimit="83231f" joinstyle="miter"/>
                  <v:path arrowok="t" o:connecttype="custom" o:connectlocs="61,0;76,0;91,0;91,15;335,671;335,686;320,686;305,701;289,701;274,701;259,701;15,46;0,30;15,30;30,15;46,15;61,0" o:connectangles="0,0,0,0,0,0,0,0,0,0,0,0,0,0,0,0,0" textboxrect="0,0,33528,70104"/>
                </v:shape>
                <v:shape id="Shape 238" o:spid="_x0000_s1066" style="position:absolute;left:39161;top:16413;width:249;height:532;visibility:visible;mso-wrap-style:square;v-text-anchor:top" coordsize="24956,53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" path="m2096,c5143,,8192,1524,9715,3048v3049,1524,4573,3048,7620,6096c18860,10668,20384,13716,21908,18288v1524,3048,3048,7620,3048,10668c24956,32004,24956,35052,23432,38100v-1524,3048,-3048,6096,-6097,7620c15812,48768,12764,50292,8192,51816l,53181,,45530,6667,44196v3048,,4573,-1524,6097,-3048c14288,39624,14288,38100,15812,35052v,-1524,,-3048,,-6096c15812,27432,14288,24384,14288,21336,12764,19812,11240,16764,11240,15240,9715,13716,8192,12192,6667,10668,5143,9144,3620,9144,572,7620l,7735,,599,2096,xe" fillcolor="black" stroked="f" strokeweight="0">
                  <v:stroke miterlimit="83231f" joinstyle="miter"/>
                  <v:path arrowok="t" o:connecttype="custom" o:connectlocs="21,0;97,30;173,91;219,183;249,290;234,381;173,457;82,518;0,532;0,455;67,442;127,412;158,351;158,290;143,213;112,152;67,107;6,76;0,77;0,6;21,0" o:connectangles="0,0,0,0,0,0,0,0,0,0,0,0,0,0,0,0,0,0,0,0,0" textboxrect="0,0,24956,53181"/>
                </v:shape>
                <v:shape id="Shape 239" o:spid="_x0000_s1067" style="position:absolute;left:39364;top:16093;width:701;height:655;visibility:visible;mso-wrap-style:square;v-text-anchor:top" coordsize="70104,65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" path="m62484,v,,1524,,1524,c64008,,65532,,65532,v,,1524,,1524,c67056,1524,67056,1524,67056,1524v,,,1524,,1524l70104,50292v,1524,-1524,1524,-1524,1524c68580,51816,68580,51816,67056,53340v,,-1524,,-1524,c64008,53340,62484,54864,62484,54864v-1524,,-1524,,-1524,c60960,54864,59436,54864,59436,54864v,,,,,-1524l38100,25908,36576,24384r,1524l41148,60960v,,,,,1524c41148,62484,39624,62484,39624,62484v,,,1524,-1524,1524c38100,64008,36576,64008,36576,64008v-1524,1524,-3048,1524,-3048,1524c32004,65532,32004,65532,32004,65532v-1524,,-1524,,-1524,l1524,27432c,27432,,27432,,27432,,25908,,25908,,25908,,24384,,24384,,24384v,,1524,,1524,c1524,24384,3048,22860,3048,22860v1524,,1524,,3048,c7620,22860,7620,22860,7620,22860l33528,54864,28956,15240v,,,,,-1524c28956,13716,30480,13716,30480,12192v,,1524,,1524,c33528,12192,33528,12192,35052,10668v1524,,1524,,1524,c36576,12192,36576,12192,36576,12192l60960,44196,57912,4572v,-1524,,-1524,,-1524c57912,3048,57912,3048,59436,3048v,-1524,,-1524,,-1524c60960,1524,60960,1524,62484,xe" fillcolor="black" stroked="f" strokeweight="0">
                  <v:stroke miterlimit="83231f" joinstyle="miter"/>
                  <v:path arrowok="t" o:connecttype="custom" o:connectlocs="625,0;640,0;655,0;671,0;671,15;671,30;701,503;686,518;671,533;655,533;625,548;610,548;594,548;594,533;381,259;366,244;366,259;411,609;411,625;396,625;381,640;366,640;335,655;320,655;305,655;15,274;0,274;0,259;0,244;15,244;30,228;61,228;76,228;335,548;290,152;290,137;305,122;320,122;351,107;366,107;366,122;610,442;579,46;579,30;594,30;594,15;625,0" o:connectangles="0,0,0,0,0,0,0,0,0,0,0,0,0,0,0,0,0,0,0,0,0,0,0,0,0,0,0,0,0,0,0,0,0,0,0,0,0,0,0,0,0,0,0,0,0,0,0" textboxrect="0,0,70104,65532"/>
                </v:shape>
                <v:shape id="Shape 240" o:spid="_x0000_s1068" style="position:absolute;left:40126;top:16017;width:260;height:487;visibility:visible;mso-wrap-style:square;v-text-anchor:top" coordsize="25908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" path="m6096,v,,1524,,1524,c7620,,7620,,9144,1524l25908,45720v,,,1524,,1524c24384,47244,24384,47244,24384,47244v,,-1524,1524,-1524,1524c21336,48768,21336,48768,19812,48768v,,,,-1524,l1524,4572c,4572,,4572,,3048v1524,,1524,,1524,c1524,3048,1524,3048,3048,1524v,,,,1524,c4572,1524,6096,1524,6096,xe" fillcolor="black" stroked="f" strokeweight="0">
                  <v:stroke miterlimit="83231f" joinstyle="miter"/>
                  <v:path arrowok="t" o:connecttype="custom" o:connectlocs="61,0;76,0;92,15;260,457;260,472;245,472;229,487;199,487;184,487;15,46;0,30;15,30;31,15;46,15;61,0" o:connectangles="0,0,0,0,0,0,0,0,0,0,0,0,0,0,0" textboxrect="0,0,25908,48768"/>
                </v:shape>
                <v:shape id="Shape 241" o:spid="_x0000_s1069" style="position:absolute;left:40370;top:15849;width:549;height:564;visibility:visible;mso-wrap-style:square;v-text-anchor:top" coordsize="54864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" path="m30480,v1524,,4572,1524,6096,1524c38100,3048,39624,4572,41148,7620v1525,1524,3048,4572,4572,7620l54864,41148v,1524,,1524,,1524c54864,42672,54864,44196,53340,44196v,,,,-1524,c51816,45720,50292,45720,50292,45720v-1524,,-1524,,-1524,c48768,45720,47244,45720,47244,45720v,,,,,-1524l38100,18288c36576,16764,35052,15240,35052,13716,33528,12192,32004,10668,32004,9144v-1524,,-3048,,-4572,-1524c25908,7620,24384,9144,22860,9144v-1524,,-3048,1524,-4572,4572c16764,15240,15240,18288,13716,22860l25908,53340v,,,1524,-1524,1524c22860,54864,22860,56388,21336,56388v,,-1524,,-1524,c19812,56388,18288,56388,18288,56388v,,-1524,,-1524,l,12192v,,,,,-1524c,10668,,10668,1524,10668v,,,,,-1524c3048,9144,3048,9144,3048,9144v1525,,1525,,3048,c7620,9144,7620,9144,7620,9144r3048,6096c12192,10668,13716,9144,15240,6096,16764,4572,19812,3048,21336,1524,24384,,27432,,30480,xe" fillcolor="black" stroked="f" strokeweight="0">
                  <v:stroke miterlimit="83231f" joinstyle="miter"/>
                  <v:path arrowok="t" o:connecttype="custom" o:connectlocs="305,0;366,15;412,76;458,152;549,412;549,427;534,442;519,442;503,457;488,457;473,457;473,442;381,183;351,137;320,91;275,76;229,91;183,137;137,229;259,534;244,549;214,564;198,564;183,564;168,564;0,122;0,107;15,107;15,91;31,91;61,91;76,91;107,152;153,61;214,15;305,0" o:connectangles="0,0,0,0,0,0,0,0,0,0,0,0,0,0,0,0,0,0,0,0,0,0,0,0,0,0,0,0,0,0,0,0,0,0,0,0" textboxrect="0,0,54864,56388"/>
                </v:shape>
                <v:shape id="Shape 242" o:spid="_x0000_s1070" style="position:absolute;left:40065;top:15834;width:107;height:122;visibility:visible;mso-wrap-style:square;v-text-anchor:top" coordsize="10668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" path="m3047,1524c6096,,6096,,7620,1524v1524,,1524,1524,3048,3048c10668,6096,10668,7620,10668,9144v,,-1524,1524,-3048,1524c4572,12192,3047,12192,3047,12192,1524,10668,1524,10668,,7620,,6096,,4572,,4572,,3048,1524,1524,3047,1524xe" fillcolor="black" stroked="f" strokeweight="0">
                  <v:stroke miterlimit="83231f" joinstyle="miter"/>
                  <v:path arrowok="t" o:connecttype="custom" o:connectlocs="31,15;61,0;61,0;76,15;92,15;92,31;107,46;107,61;107,76;107,92;107,92;92,107;76,107;46,122;31,122;31,122;15,107;15,107;0,76;0,61;0,46;0,46;0,31;15,15;31,15" o:connectangles="0,0,0,0,0,0,0,0,0,0,0,0,0,0,0,0,0,0,0,0,0,0,0,0,0" textboxrect="0,0,10668,12192"/>
                </v:shape>
                <v:shape id="Shape 243" o:spid="_x0000_s1071" style="position:absolute;left:40919;top:15681;width:179;height:680;visibility:visible;mso-wrap-style:square;v-text-anchor:top" coordsize="17865,67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" path="m15240,r2625,l17865,7620r-4149,c12192,7620,10668,9144,10668,9144,9144,10668,9144,12192,7620,13716v,,,1524,,3048c7620,18288,7620,19812,9144,21336v,3048,3048,4572,4572,6096l17865,26602r,6926l13716,33528v,1524,,1524,,3048c13716,36576,13716,38100,13716,39624v,,1524,1524,3048,1524l17865,41148r,26783l15240,67056c13716,65532,13716,64008,12192,62484v,-1524,,-3048,,-3048c12192,57912,12192,56388,12192,54864v,,,-1524,,-3048c13716,51816,13716,50292,15240,48768v-3048,,-4572,-1524,-4572,-1524c9144,45720,7620,44196,7620,42672,6096,41148,6096,39624,6096,38100v,-3048,1524,-4572,1524,-6096c6096,32004,4572,30480,4572,28956,3048,27432,1524,25908,1524,24384,,21336,,18288,,16764,,13716,,12192,1524,10668v,-3048,1524,-4572,4572,-6096c7620,3048,9144,1524,12192,1524,13716,,15240,,15240,xe" fillcolor="black" stroked="f" strokeweight="0">
                  <v:stroke miterlimit="83231f" joinstyle="miter"/>
                  <v:path arrowok="t" o:connecttype="custom" o:connectlocs="153,0;179,0;179,76;137,76;107,92;76,137;76,168;92,214;137,275;179,266;179,336;137,336;137,366;137,397;168,412;179,412;179,680;153,671;122,625;122,595;122,549;122,519;153,488;107,473;76,427;61,381;76,320;46,290;15,244;0,168;15,107;61,46;122,15;153,0" o:connectangles="0,0,0,0,0,0,0,0,0,0,0,0,0,0,0,0,0,0,0,0,0,0,0,0,0,0,0,0,0,0,0,0,0,0" textboxrect="0,0,17865,67931"/>
                </v:shape>
                <v:shape id="Shape 244" o:spid="_x0000_s1072" style="position:absolute;left:41098;top:16050;width:149;height:333;visibility:visible;mso-wrap-style:square;v-text-anchor:top" coordsize="14901,33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" path="m14901,r,7661l4995,11906v-1524,,-1524,1524,-3048,3048c1947,14954,1947,16478,1947,16478v,1524,,1524,,3048c1947,19526,1947,21050,1947,21050v1524,3048,3048,4572,6097,4572l14901,24479r,6350l9567,31718v-3048,1524,-4572,1524,-7620,l,31069,,4286r3471,l14901,xe" fillcolor="black" stroked="f" strokeweight="0">
                  <v:stroke miterlimit="83231f" joinstyle="miter"/>
                  <v:path arrowok="t" o:connecttype="custom" o:connectlocs="149,0;149,77;50,119;19,150;19,165;19,196;19,211;80,257;149,245;149,309;96,318;19,318;0,311;0,43;35,43;149,0" o:connectangles="0,0,0,0,0,0,0,0,0,0,0,0,0,0,0,0" textboxrect="0,0,14901,33242"/>
                </v:shape>
                <v:shape id="Shape 245" o:spid="_x0000_s1073" style="position:absolute;left:41098;top:15621;width:149;height:396;visibility:visible;mso-wrap-style:square;v-text-anchor:top" coordsize="14901,39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" path="m14139,r762,l14901,8192r-3809,952c12616,10668,14139,10668,14139,12192r762,1143l14901,32766r-2285,2286c11092,36576,8044,38100,6519,39624v-1524,,-4572,,-6096,l,39624,,32698r3471,-694c4995,32004,6519,32004,8044,30480v,-1524,1523,-1524,1523,-3048c9567,25908,11092,24384,9567,22860v,-1524,,-1524,,-3048c8044,16764,6519,13716,4995,13716l,13716,,6096r1947,l14139,xe" fillcolor="black" stroked="f" strokeweight="0">
                  <v:stroke miterlimit="83231f" joinstyle="miter"/>
                  <v:path arrowok="t" o:connecttype="custom" o:connectlocs="141,0;149,0;149,82;111,91;141,122;149,133;149,327;126,350;65,396;4,396;0,396;0,327;35,320;80,305;96,274;96,228;96,198;50,137;0,137;0,61;19,61;141,0" o:connectangles="0,0,0,0,0,0,0,0,0,0,0,0,0,0,0,0,0,0,0,0,0,0" textboxrect="0,0,14901,39624"/>
                </v:shape>
                <v:shape id="Shape 246" o:spid="_x0000_s1074" style="position:absolute;left:41247;top:16032;width:205;height:326;visibility:visible;mso-wrap-style:square;v-text-anchor:top" coordsize="20574,32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" path="m6858,v1524,,3048,,6096,1524c14479,1524,16002,3048,17526,3048v,1524,1524,3048,3048,4572c20574,10668,20574,12192,20574,15240v,1524,,3048,-1524,6096c17526,22860,16002,24384,12954,25908v-1524,3048,-4572,4572,-9144,6096l,32639,,26289r2286,-381c5334,24384,6858,22860,8382,22860v1524,-1524,1524,-3048,3048,-4572c11430,18288,12954,16764,12954,15240v,-1524,,-3048,-1524,-3048c11430,9144,9906,9144,8382,7620v-3048,,-4572,,-7620,1524l,9471,,1810,762,1524v1524,,3048,,6096,-1524xe" fillcolor="black" stroked="f" strokeweight="0">
                  <v:stroke miterlimit="83231f" joinstyle="miter"/>
                  <v:path arrowok="t" o:connecttype="custom" o:connectlocs="68,0;129,15;175,30;205,76;205,152;190,213;129,259;38,320;0,326;0,263;23,259;84,228;114,183;129,152;114,122;84,76;8,91;0,95;0,18;8,15;68,0" o:connectangles="0,0,0,0,0,0,0,0,0,0,0,0,0,0,0,0,0,0,0,0,0" textboxrect="0,0,20574,32639"/>
                </v:shape>
                <v:shape id="Shape 247" o:spid="_x0000_s1075" style="position:absolute;left:41247;top:15754;width:38;height:194;visibility:visible;mso-wrap-style:square;v-text-anchor:top" coordsize="3810,19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" path="m,l2286,3429v1524,1524,1524,4572,1524,7620c3810,12573,2286,14097,2286,17145l,19431,,xe" fillcolor="black" stroked="f" strokeweight="0">
                  <v:stroke miterlimit="83231f" joinstyle="miter"/>
                  <v:path arrowok="t" o:connecttype="custom" o:connectlocs="0,0;23,34;38,110;23,171;0,194;0,0" o:connectangles="0,0,0,0,0,0" textboxrect="0,0,3810,19431"/>
                </v:shape>
                <v:shape id="Shape 248" o:spid="_x0000_s1076" style="position:absolute;left:41247;top:15621;width:38;height:81;visibility:visible;mso-wrap-style:square;v-text-anchor:top" coordsize="3810,8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" path="m,l762,c2286,1524,2286,1524,2286,3048,3810,4572,3810,4572,3810,6096v,,-1524,,-1524,1524l,8192,,xe" fillcolor="black" stroked="f" strokeweight="0">
                  <v:stroke miterlimit="83231f" joinstyle="miter"/>
                  <v:path arrowok="t" o:connecttype="custom" o:connectlocs="0,0;8,0;23,30;38,60;23,75;0,81;0,0" o:connectangles="0,0,0,0,0,0,0" textboxrect="0,0,3810,8192"/>
                </v:shape>
                <v:shape id="Shape 249" o:spid="_x0000_s1077" style="position:absolute;left:41529;top:15361;width:441;height:549;visibility:visible;mso-wrap-style:square;v-text-anchor:top" coordsize="44196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" path="m38100,v1524,,1524,,1524,c41148,,41148,,41148,v,,1524,,1524,c42672,1524,42672,1524,42672,1524v,1524,,1524,,1524l44196,50292v,,,1524,,1524c44196,51816,44196,51816,42672,51816v,1524,,1524,-1524,1524c41148,53340,39624,53340,39624,54864v-1524,,-3048,,-3048,c36576,54864,35052,54864,35052,54864v,,-1524,,-1524,l1524,18288v,-1524,,-1524,,-1524c1524,16764,,16764,,16764v,,,,,-1524c,15240,1524,15240,1524,15240v,,,,,-1524c3048,13716,3048,13716,4572,13716v,,1524,,1524,-1524c7620,12192,7620,12192,7620,12192v,,1524,,1524,c9144,13716,9144,13716,9144,13716l35052,45720r1524,l35052,4572v,-1524,,-1524,,-1524c35052,1524,35052,1524,36576,1524v,,1524,,1524,-1524xe" fillcolor="black" stroked="f" strokeweight="0">
                  <v:stroke miterlimit="83231f" joinstyle="miter"/>
                  <v:path arrowok="t" o:connecttype="custom" o:connectlocs="380,0;395,0;411,0;426,0;426,15;426,31;441,503;441,519;426,519;411,534;395,549;365,549;350,549;335,549;15,183;15,168;0,168;0,153;15,153;15,137;46,137;61,122;76,122;91,122;91,137;350,458;365,458;350,46;350,31;365,15;380,0" o:connectangles="0,0,0,0,0,0,0,0,0,0,0,0,0,0,0,0,0,0,0,0,0,0,0,0,0,0,0,0,0,0,0" textboxrect="0,0,44196,54864"/>
                </v:shape>
                <v:shape id="Shape 250" o:spid="_x0000_s1078" style="position:absolute;left:42047;top:15300;width:259;height:488;visibility:visible;mso-wrap-style:square;v-text-anchor:top" coordsize="25908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" path="m3048,c4572,,4572,,6096,v,,,,1524,c7620,,7620,,9144,l25908,44196v,,,,,1524c25908,45720,24384,45720,24384,45720v,,,,,1524c22860,47244,22860,47244,21336,47244v,,-1524,,-1524,1524c19812,48768,18288,48768,18288,48768v,,,,-1524,c16764,47244,16764,47244,16764,47244l,3048v,,,-1524,,-1524c1524,1524,1524,1524,1524,1524,3048,1524,3048,,3048,xe" fillcolor="black" stroked="f" strokeweight="0">
                  <v:stroke miterlimit="83231f" joinstyle="miter"/>
                  <v:path arrowok="t" o:connecttype="custom" o:connectlocs="30,0;61,0;76,0;91,0;259,442;259,458;244,458;244,473;213,473;198,488;183,488;168,488;168,473;0,31;0,15;15,15;30,0" o:connectangles="0,0,0,0,0,0,0,0,0,0,0,0,0,0,0,0,0" textboxrect="0,0,25908,48768"/>
                </v:shape>
                <v:shape id="Shape 251" o:spid="_x0000_s1079" style="position:absolute;left:42306;top:15139;width:205;height:506;visibility:visible;mso-wrap-style:square;v-text-anchor:top" coordsize="20574,50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" path="m20574,r,8509l16764,8509v-1523,,-4572,1524,-4572,3048c10668,13081,9144,14605,9144,16129v,1524,-1524,3048,-1524,4572c9144,22225,9144,25273,9144,26797l20574,22511r,6853l12192,32893v,1524,1524,4572,3049,6096c16764,40513,18288,42037,19812,43561r762,254l20574,50546r-5333,-889c12192,48133,10668,46609,7620,43561,6097,42037,4573,37465,3048,34417,1525,29845,,26797,,23749,,20701,,16129,1525,14605,3048,11557,4573,8509,6097,6985,9144,3937,10668,2413,15241,889l20574,xe" fillcolor="black" stroked="f" strokeweight="0">
                  <v:stroke miterlimit="83231f" joinstyle="miter"/>
                  <v:path arrowok="t" o:connecttype="custom" o:connectlocs="205,0;205,85;167,85;121,116;91,161;76,207;91,268;205,225;205,294;121,329;152,390;197,436;205,439;205,506;152,497;76,436;30,345;0,238;15,146;61,70;152,9;205,0" o:connectangles="0,0,0,0,0,0,0,0,0,0,0,0,0,0,0,0,0,0,0,0,0,0" textboxrect="0,0,20574,50546"/>
                </v:shape>
                <v:shape id="Shape 252" o:spid="_x0000_s1080" style="position:absolute;left:41970;top:15118;width:122;height:106;visibility:visible;mso-wrap-style:square;v-text-anchor:top" coordsize="12192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" path="m4572,c6096,,7620,,9144,v,,1524,1524,1524,3048c12192,4572,12192,6096,12192,7620,10668,9144,10668,9144,7620,10668v-1524,,-3048,,-4573,c3047,10668,1524,9144,1524,7620,,4572,,4572,1524,3048,1524,1524,3047,1524,4572,xe" fillcolor="black" stroked="f" strokeweight="0">
                  <v:stroke miterlimit="83231f" joinstyle="miter"/>
                  <v:path arrowok="t" o:connecttype="custom" o:connectlocs="46,0;61,0;76,0;92,0;92,0;107,15;107,30;122,45;122,61;122,76;107,91;107,91;76,106;61,106;46,106;30,106;30,106;15,91;15,76;0,45;0,45;15,30;15,15;30,15;46,0" o:connectangles="0,0,0,0,0,0,0,0,0,0,0,0,0,0,0,0,0,0,0,0,0,0,0,0,0" textboxrect="0,0,12192,10668"/>
                </v:shape>
                <v:shape id="Shape 253" o:spid="_x0000_s1081" style="position:absolute;left:42511;top:15483;width:282;height:168;visibility:visible;mso-wrap-style:square;v-text-anchor:top" coordsize="28194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" path="m25146,v,,1524,,1524,c26670,,26670,,26670,1524v1524,1524,1524,1524,1524,1524c28194,3048,28194,4572,28194,4572v,,,1524,,1524c28194,6096,26670,6096,26670,7620v-1524,,-1524,1524,-3047,1524c22099,10668,20574,12192,19051,12192v-1525,1524,-3048,3048,-6097,3048c9906,16764,6858,16764,3810,16764l,16129,,9398r3810,1270c6858,10668,8382,9144,11430,9144,12954,7620,16003,6096,17526,6096,19051,4572,19051,4572,20574,3048,22099,1524,22099,1524,23623,1524,23623,,25146,,25146,xe" fillcolor="black" stroked="f" strokeweight="0">
                  <v:stroke miterlimit="83231f" joinstyle="miter"/>
                  <v:path arrowok="t" o:connecttype="custom" o:connectlocs="252,0;267,0;267,15;282,31;282,46;282,61;267,76;236,92;191,122;130,153;38,168;0,162;0,94;38,107;114,92;175,61;206,31;236,15;252,0" o:connectangles="0,0,0,0,0,0,0,0,0,0,0,0,0,0,0,0,0,0,0" textboxrect="0,0,28194,16764"/>
                </v:shape>
                <v:shape id="Shape 254" o:spid="_x0000_s1082" style="position:absolute;left:42511;top:15133;width:221;height:300;visibility:visible;mso-wrap-style:square;v-text-anchor:top" coordsize="22099,29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" path="m3810,v3048,,4572,1524,7620,3048c12954,4572,16003,6096,17526,7620v1525,3048,3048,4572,4573,7620l22099,16764v,1524,,3048,,3048c22099,21336,20574,21336,20574,21336l,29999,,23146,12954,18288c11430,13716,8382,10668,6858,9144l,9144,,635,3810,xe" fillcolor="black" stroked="f" strokeweight="0">
                  <v:stroke miterlimit="83231f" joinstyle="miter"/>
                  <v:path arrowok="t" o:connecttype="custom" o:connectlocs="38,0;114,30;175,76;221,152;221,168;221,198;206,213;0,300;0,231;130,183;69,91;0,91;0,6;38,0" o:connectangles="0,0,0,0,0,0,0,0,0,0,0,0,0,0" textboxrect="0,0,22099,29999"/>
                </v:shape>
                <v:shape id="Shape 255" o:spid="_x0000_s1083" style="position:absolute;left:44013;top:14950;width:122;height:137;visibility:visible;mso-wrap-style:square;v-text-anchor:top" coordsize="12192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" path="m4573,1524c6096,,7620,,9144,1524v,,1524,1524,3048,3048c12192,7620,12192,9144,12192,10668v,,-1524,1524,-4572,3048c6096,13716,4573,13716,4573,13716,3048,12192,1524,12192,1524,9144,,7620,,4572,,4572,1524,3048,1524,1524,4573,1524xe" fillcolor="black" stroked="f" strokeweight="0">
                  <v:stroke miterlimit="83231f" joinstyle="miter"/>
                  <v:path arrowok="t" o:connecttype="custom" o:connectlocs="46,15;61,0;76,0;92,15;92,15;107,30;122,46;122,76;122,91;122,107;122,107;107,122;76,137;61,137;46,137;46,137;31,122;15,122;15,91;0,76;0,46;0,46;15,30;15,15;46,15" o:connectangles="0,0,0,0,0,0,0,0,0,0,0,0,0,0,0,0,0,0,0,0,0,0,0,0,0" textboxrect="0,0,12192,13716"/>
                </v:shape>
                <v:shape id="Shape 256" o:spid="_x0000_s1084" style="position:absolute;left:42717;top:14813;width:701;height:655;visibility:visible;mso-wrap-style:square;v-text-anchor:top" coordsize="70104,65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" path="m65532,v1524,,1524,,1524,c67056,,67056,,67056,1524v,,,1524,,1524l70104,50292v,,,,,1524c70104,51816,68580,53340,68580,53340v-1524,,-1524,,-3048,c65532,54864,64008,54864,64008,54864v-1524,,-1524,,-3048,c59436,54864,59436,54864,59436,54864l38100,25908r3048,35052c41148,60960,41148,62484,41148,62484v-1524,1524,-1524,1524,-1524,1524c38100,64008,38100,64008,36576,65532v-1524,,-1524,,-3048,c33528,65532,33528,65532,32004,65532v-1524,,-1524,,-1524,l1524,28956v,-1524,,-1524,,-1524c1524,27432,,25908,,25908v,,1524,-1524,1524,-1524c3048,24384,3048,24384,4572,22860v,,1524,,1524,c7620,22860,7620,22860,7620,22860v,,,,1524,l33528,54864,30480,15240v,-1524,,-1524,,-1524c30480,13716,30480,13716,32004,13716v,-1524,,-1524,1524,-1524c33528,12192,35052,12192,35052,12192v1524,,1524,-1524,1524,-1524c36576,10668,36576,12192,38100,12192l62484,44196,59436,4572v,,,-1524,,-1524c59436,3048,60960,1524,60960,1524v,,1524,,1524,c64008,,64008,,65532,xe" fillcolor="black" stroked="f" strokeweight="0">
                  <v:stroke miterlimit="83231f" joinstyle="miter"/>
                  <v:path arrowok="t" o:connecttype="custom" o:connectlocs="655,0;671,0;671,15;671,30;701,503;701,518;686,533;655,533;640,548;610,548;594,548;381,259;411,609;411,625;396,640;366,655;335,655;320,655;305,655;15,289;15,274;0,259;15,244;46,228;61,228;76,228;91,228;335,548;305,152;305,137;320,137;335,122;351,122;366,107;381,122;625,442;594,46;594,30;610,15;625,15;655,0" o:connectangles="0,0,0,0,0,0,0,0,0,0,0,0,0,0,0,0,0,0,0,0,0,0,0,0,0,0,0,0,0,0,0,0,0,0,0,0,0,0,0,0,0" textboxrect="0,0,70104,65532"/>
                </v:shape>
                <v:shape id="Shape 257" o:spid="_x0000_s1085" style="position:absolute;left:43494;top:14706;width:397;height:518;visibility:visible;mso-wrap-style:square;v-text-anchor:top" coordsize="39624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" path="m15240,v1523,,3048,,3048,c19812,,21336,,21336,v1524,,1524,,1524,c24384,,24384,,24384,v,1524,,1524,1524,1524c25908,1524,25908,3048,25908,3048v,,,1524,,1524c25908,4572,25908,4572,25908,6096v,,-1524,,-1524,c24384,6096,22860,6096,21336,6096v,,-1524,,-3048,c16763,6096,15240,6096,13715,7620v-1523,,-3047,,-3047,1524c9144,9144,9144,10668,7620,10668v,1524,,3048,,3048c7620,15240,7620,15240,7620,16764v1524,1524,1524,1524,3048,3048c10668,19812,12192,21336,13715,21336v1525,,3048,,4573,c19812,21336,21336,21336,22860,21336v1524,,3048,,4572,c28956,21336,30480,22860,32004,22860v1523,,3048,1524,4572,3048c36576,25908,38100,27432,38100,30480v1524,1524,1524,3048,1524,6096c39624,38100,39624,39624,38100,42672v-1524,1524,-3048,3048,-4573,4572c32004,48768,28956,50292,27432,50292v-1524,1524,-3048,1524,-4572,1524c21336,51816,19812,51816,18288,51816v-1525,,-3048,,-3048,c13715,51816,13715,51816,12192,51816v,,,,-1524,-1524c10668,50292,10668,50292,10668,48768,9144,47244,9144,47244,9144,47244v,,,-1524,,-1524c9144,44196,10668,44196,10668,44196v,,,,1524,c12192,44196,13715,45720,15240,45720v1523,,3048,,4572,c21336,45720,22860,44196,24384,44196v1524,,3048,-1524,3048,-1524c28956,41148,30480,41148,30480,39624v,,1524,-1524,1524,-3048c32004,36576,32004,35052,30480,33528v,-1524,,-1524,-1524,-3048c27432,30480,27432,28956,25908,28956v-1524,,-3048,,-4572,c19812,28956,18288,28956,16763,28956v-1523,,-3048,,-4571,c10668,28956,9144,27432,7620,27432v-1524,,-3048,-1524,-4573,-3048c1524,22860,1524,21336,,19812,,18288,,16764,,15240,,12192,,10668,1524,9144v,-1524,1523,-3048,3048,-4572c6096,3048,9144,1524,12192,1524,12192,,13715,,15240,xe" fillcolor="black" stroked="f" strokeweight="0">
                  <v:stroke miterlimit="83231f" joinstyle="miter"/>
                  <v:path arrowok="t" o:connecttype="custom" o:connectlocs="153,0;168,0;183,0;183,0;199,0;214,0;214,0;229,0;229,0;229,0;244,0;244,0;244,0;244,15;244,15;260,15;260,15;260,30;260,30;260,30;260,46;260,46;260,46;260,46;260,61;260,61;244,61;244,61;244,61;229,61;214,61;214,61;199,61;183,61;168,61;153,61;137,76;122,76;107,76;107,91;92,91;92,107;76,107;76,122;76,137;76,137;76,152;76,152;76,168;92,183;92,183;107,198;107,198;122,213;137,213;153,213;168,213;183,213;199,213;214,213;229,213;244,213;260,213;275,213" o:connectangles="0,0,0,0,0,0,0,0,0,0,0,0,0,0,0,0,0,0,0,0,0,0,0,0,0,0,0,0,0,0,0,0,0,0,0,0,0,0,0,0,0,0,0,0,0,0,0,0,0,0,0,0,0,0,0,0,0,0,0,0,0,0,0,0" textboxrect="0,0,39624,51816"/>
                </v:shape>
                <w10:anchorlock/>
              </v:group>
            </w:pict>
          </mc:Fallback>
        </mc:AlternateContent>
      </w:r>
    </w:p>
    <w:p w14:paraId="5DF1E422" w14:textId="77777777" w:rsidR="005E005A" w:rsidRDefault="005E005A" w:rsidP="00C80165">
      <w:pPr>
        <w:spacing w:after="174" w:line="256" w:lineRule="auto"/>
        <w:ind w:left="-2"/>
      </w:pPr>
    </w:p>
    <w:p w14:paraId="0FB68C9D" w14:textId="76A8B8E8" w:rsidR="005E005A" w:rsidRDefault="005E005A" w:rsidP="00C80165">
      <w:pPr>
        <w:spacing w:after="174" w:line="256" w:lineRule="auto"/>
        <w:ind w:left="-2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BF5E135" wp14:editId="448F6370">
            <wp:simplePos x="0" y="0"/>
            <wp:positionH relativeFrom="column">
              <wp:posOffset>9767</wp:posOffset>
            </wp:positionH>
            <wp:positionV relativeFrom="paragraph">
              <wp:posOffset>-276860</wp:posOffset>
            </wp:positionV>
            <wp:extent cx="5495832" cy="2342508"/>
            <wp:effectExtent l="0" t="0" r="0" b="1270"/>
            <wp:wrapNone/>
            <wp:docPr id="1499947929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47929" name="Picture 2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832" cy="23425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61B396" w14:textId="77777777" w:rsidR="005E005A" w:rsidRDefault="005E005A" w:rsidP="00C80165">
      <w:pPr>
        <w:spacing w:after="174" w:line="256" w:lineRule="auto"/>
        <w:ind w:left="-2"/>
      </w:pPr>
    </w:p>
    <w:p w14:paraId="14906083" w14:textId="77777777" w:rsidR="005E005A" w:rsidRDefault="005E005A" w:rsidP="00C80165">
      <w:pPr>
        <w:spacing w:after="174" w:line="256" w:lineRule="auto"/>
        <w:ind w:left="-2"/>
      </w:pPr>
    </w:p>
    <w:p w14:paraId="204B4BF8" w14:textId="77777777" w:rsidR="005E005A" w:rsidRDefault="005E005A" w:rsidP="00C80165">
      <w:pPr>
        <w:spacing w:after="174" w:line="256" w:lineRule="auto"/>
        <w:ind w:left="-2"/>
      </w:pPr>
    </w:p>
    <w:p w14:paraId="1D819ED0" w14:textId="77777777" w:rsidR="005E005A" w:rsidRDefault="005E005A" w:rsidP="00C80165">
      <w:pPr>
        <w:spacing w:after="174" w:line="256" w:lineRule="auto"/>
        <w:ind w:left="-2"/>
      </w:pPr>
    </w:p>
    <w:p w14:paraId="6945FCA0" w14:textId="77777777" w:rsidR="005E005A" w:rsidRDefault="005E005A" w:rsidP="00C80165">
      <w:pPr>
        <w:spacing w:after="174" w:line="256" w:lineRule="auto"/>
        <w:ind w:left="-2"/>
      </w:pPr>
    </w:p>
    <w:p w14:paraId="4778A62B" w14:textId="77777777" w:rsidR="005E005A" w:rsidRDefault="005E005A" w:rsidP="00C80165">
      <w:pPr>
        <w:spacing w:after="174" w:line="256" w:lineRule="auto"/>
        <w:ind w:left="-2"/>
      </w:pPr>
    </w:p>
    <w:p w14:paraId="57A24003" w14:textId="71270AD8" w:rsidR="005E005A" w:rsidRDefault="005E005A" w:rsidP="00C80165">
      <w:pPr>
        <w:spacing w:after="174" w:line="256" w:lineRule="auto"/>
        <w:ind w:left="-2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470D407" wp14:editId="758D30A0">
            <wp:simplePos x="0" y="0"/>
            <wp:positionH relativeFrom="margin">
              <wp:align>left</wp:align>
            </wp:positionH>
            <wp:positionV relativeFrom="paragraph">
              <wp:posOffset>295903</wp:posOffset>
            </wp:positionV>
            <wp:extent cx="5476126" cy="3657840"/>
            <wp:effectExtent l="0" t="0" r="0" b="0"/>
            <wp:wrapNone/>
            <wp:docPr id="1969165444" name="Picture 2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65444" name="Picture 27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126" cy="3657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EAEA5A" w14:textId="5559CD55" w:rsidR="005E005A" w:rsidRDefault="005E005A" w:rsidP="00C80165">
      <w:pPr>
        <w:spacing w:after="174" w:line="256" w:lineRule="auto"/>
        <w:ind w:left="-2"/>
      </w:pPr>
    </w:p>
    <w:p w14:paraId="4B4B618A" w14:textId="77777777" w:rsidR="005E005A" w:rsidRDefault="005E005A" w:rsidP="00C80165">
      <w:pPr>
        <w:spacing w:after="174" w:line="256" w:lineRule="auto"/>
        <w:ind w:left="-2"/>
      </w:pPr>
    </w:p>
    <w:p w14:paraId="142DB685" w14:textId="77777777" w:rsidR="005E005A" w:rsidRDefault="005E005A" w:rsidP="00C80165">
      <w:pPr>
        <w:spacing w:after="174" w:line="256" w:lineRule="auto"/>
        <w:ind w:left="-2"/>
      </w:pPr>
    </w:p>
    <w:p w14:paraId="30F6ABDB" w14:textId="77777777" w:rsidR="005E005A" w:rsidRDefault="005E005A" w:rsidP="00C80165">
      <w:pPr>
        <w:spacing w:after="174" w:line="256" w:lineRule="auto"/>
        <w:ind w:left="-2"/>
      </w:pPr>
    </w:p>
    <w:p w14:paraId="262E7DAA" w14:textId="34E5E8D0" w:rsidR="00C80165" w:rsidRDefault="00C80165" w:rsidP="00C80165">
      <w:pPr>
        <w:spacing w:after="174" w:line="256" w:lineRule="auto"/>
        <w:ind w:left="-2"/>
      </w:pPr>
    </w:p>
    <w:p w14:paraId="6097AAD7" w14:textId="77777777" w:rsidR="00C80165" w:rsidRDefault="00C80165" w:rsidP="00C80165">
      <w:pPr>
        <w:spacing w:after="0" w:line="256" w:lineRule="auto"/>
      </w:pPr>
      <w:r>
        <w:rPr>
          <w:shd w:val="clear" w:color="auto" w:fill="FFFF00"/>
        </w:rPr>
        <w:t>Sales unit - Unit in which sales is happened.</w:t>
      </w:r>
      <w:r>
        <w:t xml:space="preserve">  </w:t>
      </w:r>
    </w:p>
    <w:tbl>
      <w:tblPr>
        <w:tblStyle w:val="TableGrid0"/>
        <w:tblW w:w="7896" w:type="dxa"/>
        <w:tblInd w:w="0" w:type="dxa"/>
        <w:tblCellMar>
          <w:top w:w="53" w:type="dxa"/>
        </w:tblCellMar>
        <w:tblLook w:val="04A0" w:firstRow="1" w:lastRow="0" w:firstColumn="1" w:lastColumn="0" w:noHBand="0" w:noVBand="1"/>
      </w:tblPr>
      <w:tblGrid>
        <w:gridCol w:w="980"/>
        <w:gridCol w:w="6916"/>
      </w:tblGrid>
      <w:tr w:rsidR="00C80165" w14:paraId="529E0636" w14:textId="77777777" w:rsidTr="00C80165">
        <w:trPr>
          <w:trHeight w:val="269"/>
        </w:trPr>
        <w:tc>
          <w:tcPr>
            <w:tcW w:w="7896" w:type="dxa"/>
            <w:gridSpan w:val="2"/>
            <w:shd w:val="clear" w:color="auto" w:fill="FFFF00"/>
            <w:hideMark/>
          </w:tcPr>
          <w:p w14:paraId="3581E0E8" w14:textId="77777777" w:rsidR="00C80165" w:rsidRDefault="00C80165">
            <w:pPr>
              <w:spacing w:line="256" w:lineRule="auto"/>
              <w:jc w:val="both"/>
            </w:pPr>
            <w:r>
              <w:t xml:space="preserve">E.g. If a company buys petrol in Gallons/Kilo </w:t>
            </w:r>
            <w:proofErr w:type="spellStart"/>
            <w:r>
              <w:t>liters</w:t>
            </w:r>
            <w:proofErr w:type="spellEnd"/>
            <w:r>
              <w:t xml:space="preserve">, but it sells the petrol in </w:t>
            </w:r>
            <w:proofErr w:type="spellStart"/>
            <w:r>
              <w:t>liters</w:t>
            </w:r>
            <w:proofErr w:type="spellEnd"/>
            <w:r>
              <w:t xml:space="preserve"> to the </w:t>
            </w:r>
          </w:p>
        </w:tc>
      </w:tr>
      <w:tr w:rsidR="00C80165" w14:paraId="2D8A401B" w14:textId="77777777" w:rsidTr="00C80165">
        <w:trPr>
          <w:trHeight w:val="269"/>
        </w:trPr>
        <w:tc>
          <w:tcPr>
            <w:tcW w:w="972" w:type="dxa"/>
            <w:shd w:val="clear" w:color="auto" w:fill="FFFF00"/>
            <w:hideMark/>
          </w:tcPr>
          <w:p w14:paraId="13612EF8" w14:textId="77777777" w:rsidR="00C80165" w:rsidRDefault="00C80165">
            <w:pPr>
              <w:spacing w:line="256" w:lineRule="auto"/>
              <w:jc w:val="both"/>
            </w:pPr>
            <w:r>
              <w:t>customers.</w:t>
            </w:r>
          </w:p>
        </w:tc>
        <w:tc>
          <w:tcPr>
            <w:tcW w:w="6924" w:type="dxa"/>
            <w:hideMark/>
          </w:tcPr>
          <w:p w14:paraId="1253A269" w14:textId="77777777" w:rsidR="00C80165" w:rsidRDefault="00C80165">
            <w:pPr>
              <w:spacing w:line="256" w:lineRule="auto"/>
            </w:pPr>
            <w:r>
              <w:t xml:space="preserve"> </w:t>
            </w:r>
          </w:p>
        </w:tc>
      </w:tr>
    </w:tbl>
    <w:p w14:paraId="2BCA1ADC" w14:textId="77777777" w:rsidR="00C80165" w:rsidRDefault="00C80165" w:rsidP="00C80165">
      <w:pPr>
        <w:spacing w:after="150" w:line="256" w:lineRule="auto"/>
        <w:rPr>
          <w:rFonts w:eastAsia="Times New Roman"/>
          <w:color w:val="000000"/>
          <w:sz w:val="23"/>
        </w:rPr>
      </w:pPr>
      <w:r>
        <w:t xml:space="preserve"> </w:t>
      </w:r>
    </w:p>
    <w:p w14:paraId="0375359A" w14:textId="77777777" w:rsidR="00C80165" w:rsidRDefault="00C80165" w:rsidP="00C80165">
      <w:pPr>
        <w:spacing w:after="0" w:line="256" w:lineRule="auto"/>
      </w:pPr>
      <w:r>
        <w:t xml:space="preserve"> </w:t>
      </w:r>
    </w:p>
    <w:p w14:paraId="60FF0A71" w14:textId="77777777" w:rsidR="005E005A" w:rsidRDefault="005E005A" w:rsidP="00C80165">
      <w:pPr>
        <w:spacing w:after="0" w:line="256" w:lineRule="auto"/>
      </w:pPr>
    </w:p>
    <w:p w14:paraId="07DD4E76" w14:textId="77777777" w:rsidR="005E005A" w:rsidRDefault="005E005A" w:rsidP="00C80165">
      <w:pPr>
        <w:spacing w:after="0" w:line="256" w:lineRule="auto"/>
      </w:pPr>
    </w:p>
    <w:p w14:paraId="38FC5A29" w14:textId="77777777" w:rsidR="005E005A" w:rsidRDefault="005E005A" w:rsidP="00C80165">
      <w:pPr>
        <w:spacing w:after="0" w:line="256" w:lineRule="auto"/>
      </w:pPr>
    </w:p>
    <w:p w14:paraId="71FF5481" w14:textId="77777777" w:rsidR="005E005A" w:rsidRDefault="005E005A" w:rsidP="00C80165">
      <w:pPr>
        <w:spacing w:after="0" w:line="256" w:lineRule="auto"/>
      </w:pPr>
    </w:p>
    <w:p w14:paraId="70E932EB" w14:textId="77777777" w:rsidR="005E005A" w:rsidRDefault="005E005A" w:rsidP="00C80165">
      <w:pPr>
        <w:spacing w:after="0" w:line="256" w:lineRule="auto"/>
      </w:pPr>
    </w:p>
    <w:p w14:paraId="43D00AC5" w14:textId="77777777" w:rsidR="005E005A" w:rsidRDefault="005E005A" w:rsidP="00C80165">
      <w:pPr>
        <w:spacing w:after="0" w:line="256" w:lineRule="auto"/>
      </w:pPr>
    </w:p>
    <w:p w14:paraId="0DB3F735" w14:textId="63E9D682" w:rsidR="005E005A" w:rsidRDefault="005E005A" w:rsidP="00C80165">
      <w:pPr>
        <w:spacing w:after="0" w:line="256" w:lineRule="auto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4CCAF0B" wp14:editId="03127132">
            <wp:simplePos x="0" y="0"/>
            <wp:positionH relativeFrom="margin">
              <wp:align>left</wp:align>
            </wp:positionH>
            <wp:positionV relativeFrom="paragraph">
              <wp:posOffset>181409</wp:posOffset>
            </wp:positionV>
            <wp:extent cx="5505564" cy="2680970"/>
            <wp:effectExtent l="0" t="0" r="0" b="5080"/>
            <wp:wrapNone/>
            <wp:docPr id="202707185" name="Picture 2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7185" name="Picture 27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423" cy="2681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E7153A" w14:textId="48118A0C" w:rsidR="005E005A" w:rsidRDefault="005E005A" w:rsidP="00C80165">
      <w:pPr>
        <w:spacing w:after="0" w:line="256" w:lineRule="auto"/>
      </w:pPr>
    </w:p>
    <w:p w14:paraId="136E8AA6" w14:textId="7A5B0CAE" w:rsidR="00C80165" w:rsidRDefault="00C80165" w:rsidP="006370B9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119" w:line="216" w:lineRule="auto"/>
        <w:ind w:left="2203" w:hanging="240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F9E888C" wp14:editId="5868DE63">
                <wp:extent cx="5784351" cy="7068620"/>
                <wp:effectExtent l="0" t="0" r="6985" b="0"/>
                <wp:docPr id="1744418109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84351" cy="7068620"/>
                          <a:chOff x="0" y="0"/>
                          <a:chExt cx="55629" cy="67574"/>
                        </a:xfrm>
                      </wpg:grpSpPr>
                      <wps:wsp>
                        <wps:cNvPr id="778802984" name="Rectangle 282"/>
                        <wps:cNvSpPr>
                          <a:spLocks noChangeArrowheads="1"/>
                        </wps:cNvSpPr>
                        <wps:spPr bwMode="auto">
                          <a:xfrm>
                            <a:off x="55153" y="28116"/>
                            <a:ext cx="476" cy="1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7A87F6" w14:textId="77777777" w:rsidR="00C80165" w:rsidRDefault="00C80165" w:rsidP="00C8016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5529106" name="Rectangle 283"/>
                        <wps:cNvSpPr>
                          <a:spLocks noChangeArrowheads="1"/>
                        </wps:cNvSpPr>
                        <wps:spPr bwMode="auto">
                          <a:xfrm>
                            <a:off x="55153" y="62681"/>
                            <a:ext cx="476" cy="1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9CA9D8" w14:textId="77777777" w:rsidR="00C80165" w:rsidRDefault="00C80165" w:rsidP="00C8016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6640619" name="Rectangle 284"/>
                        <wps:cNvSpPr>
                          <a:spLocks noChangeArrowheads="1"/>
                        </wps:cNvSpPr>
                        <wps:spPr bwMode="auto">
                          <a:xfrm>
                            <a:off x="1249" y="65127"/>
                            <a:ext cx="476" cy="1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0F2EBB" w14:textId="77777777" w:rsidR="00C80165" w:rsidRDefault="00C80165" w:rsidP="00C8016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3978750" name="Picture 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4" y="0"/>
                            <a:ext cx="53919" cy="2913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2998721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1" y="30262"/>
                            <a:ext cx="53919" cy="3346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66539095" name="Shape 300"/>
                        <wps:cNvSpPr>
                          <a:spLocks/>
                        </wps:cNvSpPr>
                        <wps:spPr bwMode="auto">
                          <a:xfrm>
                            <a:off x="25481" y="20665"/>
                            <a:ext cx="16474" cy="3642"/>
                          </a:xfrm>
                          <a:custGeom>
                            <a:avLst/>
                            <a:gdLst>
                              <a:gd name="T0" fmla="*/ 0 w 1647444"/>
                              <a:gd name="T1" fmla="*/ 0 h 364236"/>
                              <a:gd name="T2" fmla="*/ 1647444 w 1647444"/>
                              <a:gd name="T3" fmla="*/ 0 h 364236"/>
                              <a:gd name="T4" fmla="*/ 1647444 w 1647444"/>
                              <a:gd name="T5" fmla="*/ 364236 h 364236"/>
                              <a:gd name="T6" fmla="*/ 0 w 1647444"/>
                              <a:gd name="T7" fmla="*/ 364236 h 364236"/>
                              <a:gd name="T8" fmla="*/ 0 w 1647444"/>
                              <a:gd name="T9" fmla="*/ 0 h 364236"/>
                              <a:gd name="T10" fmla="*/ 0 w 1647444"/>
                              <a:gd name="T11" fmla="*/ 0 h 364236"/>
                              <a:gd name="T12" fmla="*/ 1647444 w 1647444"/>
                              <a:gd name="T13" fmla="*/ 364236 h 3642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1647444" h="364236">
                                <a:moveTo>
                                  <a:pt x="0" y="0"/>
                                </a:moveTo>
                                <a:lnTo>
                                  <a:pt x="1647444" y="0"/>
                                </a:lnTo>
                                <a:lnTo>
                                  <a:pt x="1647444" y="364236"/>
                                </a:lnTo>
                                <a:lnTo>
                                  <a:pt x="0" y="3642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6913924" name="Rectangle 301"/>
                        <wps:cNvSpPr>
                          <a:spLocks noChangeArrowheads="1"/>
                        </wps:cNvSpPr>
                        <wps:spPr bwMode="auto">
                          <a:xfrm>
                            <a:off x="26365" y="21384"/>
                            <a:ext cx="19442" cy="1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63E81E" w14:textId="77777777" w:rsidR="00C80165" w:rsidRDefault="00C80165" w:rsidP="00C80165">
                              <w:pPr>
                                <w:spacing w:line="256" w:lineRule="auto"/>
                              </w:pPr>
                              <w:r>
                                <w:rPr>
                                  <w:w w:val="99"/>
                                  <w:sz w:val="17"/>
                                </w:rPr>
                                <w:t>Group of</w:t>
                              </w:r>
                              <w:r>
                                <w:rPr>
                                  <w:spacing w:val="1"/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materials with the same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69276041" name="Rectangle 302"/>
                        <wps:cNvSpPr>
                          <a:spLocks noChangeArrowheads="1"/>
                        </wps:cNvSpPr>
                        <wps:spPr bwMode="auto">
                          <a:xfrm>
                            <a:off x="26365" y="22741"/>
                            <a:ext cx="14454" cy="1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344762" w14:textId="77777777" w:rsidR="00C80165" w:rsidRDefault="00C80165" w:rsidP="00C80165">
                              <w:pPr>
                                <w:spacing w:line="256" w:lineRule="auto"/>
                              </w:pPr>
                              <w:r>
                                <w:rPr>
                                  <w:w w:val="99"/>
                                  <w:sz w:val="17"/>
                                </w:rPr>
                                <w:t>accounting requirements.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9833054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37231" y="22741"/>
                            <a:ext cx="356" cy="1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BE2058" w14:textId="77777777" w:rsidR="00C80165" w:rsidRDefault="00C80165" w:rsidP="00C80165">
                              <w:pPr>
                                <w:spacing w:line="256" w:lineRule="auto"/>
                              </w:pPr>
                              <w:r>
                                <w:rPr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9140531" name="Shape 305"/>
                        <wps:cNvSpPr>
                          <a:spLocks/>
                        </wps:cNvSpPr>
                        <wps:spPr bwMode="auto">
                          <a:xfrm>
                            <a:off x="12252" y="9906"/>
                            <a:ext cx="13092" cy="3383"/>
                          </a:xfrm>
                          <a:custGeom>
                            <a:avLst/>
                            <a:gdLst>
                              <a:gd name="T0" fmla="*/ 0 w 1309116"/>
                              <a:gd name="T1" fmla="*/ 0 h 338328"/>
                              <a:gd name="T2" fmla="*/ 1309116 w 1309116"/>
                              <a:gd name="T3" fmla="*/ 0 h 338328"/>
                              <a:gd name="T4" fmla="*/ 1309116 w 1309116"/>
                              <a:gd name="T5" fmla="*/ 338328 h 338328"/>
                              <a:gd name="T6" fmla="*/ 0 w 1309116"/>
                              <a:gd name="T7" fmla="*/ 338328 h 338328"/>
                              <a:gd name="T8" fmla="*/ 0 w 1309116"/>
                              <a:gd name="T9" fmla="*/ 0 h 338328"/>
                              <a:gd name="T10" fmla="*/ 0 w 1309116"/>
                              <a:gd name="T11" fmla="*/ 0 h 338328"/>
                              <a:gd name="T12" fmla="*/ 1309116 w 1309116"/>
                              <a:gd name="T13" fmla="*/ 338328 h 3383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1309116" h="338328">
                                <a:moveTo>
                                  <a:pt x="0" y="0"/>
                                </a:moveTo>
                                <a:lnTo>
                                  <a:pt x="1309116" y="0"/>
                                </a:lnTo>
                                <a:lnTo>
                                  <a:pt x="1309116" y="338328"/>
                                </a:lnTo>
                                <a:lnTo>
                                  <a:pt x="0" y="3383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2663168" name="Rectangle 306"/>
                        <wps:cNvSpPr>
                          <a:spLocks noChangeArrowheads="1"/>
                        </wps:cNvSpPr>
                        <wps:spPr bwMode="auto">
                          <a:xfrm>
                            <a:off x="13152" y="10640"/>
                            <a:ext cx="15322" cy="1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0CBC54" w14:textId="77777777" w:rsidR="00C80165" w:rsidRDefault="00C80165" w:rsidP="00C80165">
                              <w:pPr>
                                <w:spacing w:line="256" w:lineRule="auto"/>
                              </w:pPr>
                              <w:r>
                                <w:rPr>
                                  <w:w w:val="98"/>
                                  <w:sz w:val="17"/>
                                </w:rPr>
                                <w:t>To</w:t>
                              </w:r>
                              <w:r>
                                <w:rPr>
                                  <w:spacing w:val="3"/>
                                  <w:w w:val="98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17"/>
                                </w:rPr>
                                <w:t>maintain</w:t>
                              </w:r>
                              <w:r>
                                <w:rPr>
                                  <w:spacing w:val="2"/>
                                  <w:w w:val="98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17"/>
                                </w:rPr>
                                <w:t>SAP</w:t>
                              </w:r>
                              <w:r>
                                <w:rPr>
                                  <w:spacing w:val="-8"/>
                                  <w:w w:val="98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17"/>
                                </w:rPr>
                                <w:t>standard</w:t>
                              </w:r>
                              <w:r>
                                <w:rPr>
                                  <w:spacing w:val="-3"/>
                                  <w:w w:val="98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9613529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13152" y="11997"/>
                            <a:ext cx="4708" cy="1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3BA1E5" w14:textId="77777777" w:rsidR="00C80165" w:rsidRDefault="00C80165" w:rsidP="00C80165">
                              <w:pPr>
                                <w:spacing w:line="256" w:lineRule="auto"/>
                              </w:pP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reports.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78955347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16687" y="11997"/>
                            <a:ext cx="357" cy="1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3A47DA" w14:textId="77777777" w:rsidR="00C80165" w:rsidRDefault="00C80165" w:rsidP="00C80165">
                              <w:pPr>
                                <w:spacing w:line="256" w:lineRule="auto"/>
                              </w:pPr>
                              <w:r>
                                <w:rPr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6932876" name="Shape 309"/>
                        <wps:cNvSpPr>
                          <a:spLocks/>
                        </wps:cNvSpPr>
                        <wps:spPr bwMode="auto">
                          <a:xfrm>
                            <a:off x="6187" y="11765"/>
                            <a:ext cx="5624" cy="2545"/>
                          </a:xfrm>
                          <a:custGeom>
                            <a:avLst/>
                            <a:gdLst>
                              <a:gd name="T0" fmla="*/ 481584 w 562356"/>
                              <a:gd name="T1" fmla="*/ 0 h 254508"/>
                              <a:gd name="T2" fmla="*/ 562356 w 562356"/>
                              <a:gd name="T3" fmla="*/ 4572 h 254508"/>
                              <a:gd name="T4" fmla="*/ 510540 w 562356"/>
                              <a:gd name="T5" fmla="*/ 65532 h 254508"/>
                              <a:gd name="T6" fmla="*/ 497337 w 562356"/>
                              <a:gd name="T7" fmla="*/ 35651 h 254508"/>
                              <a:gd name="T8" fmla="*/ 3048 w 562356"/>
                              <a:gd name="T9" fmla="*/ 254508 h 254508"/>
                              <a:gd name="T10" fmla="*/ 0 w 562356"/>
                              <a:gd name="T11" fmla="*/ 248412 h 254508"/>
                              <a:gd name="T12" fmla="*/ 495136 w 562356"/>
                              <a:gd name="T13" fmla="*/ 30671 h 254508"/>
                              <a:gd name="T14" fmla="*/ 481584 w 562356"/>
                              <a:gd name="T15" fmla="*/ 0 h 254508"/>
                              <a:gd name="T16" fmla="*/ 0 w 562356"/>
                              <a:gd name="T17" fmla="*/ 0 h 254508"/>
                              <a:gd name="T18" fmla="*/ 562356 w 562356"/>
                              <a:gd name="T19" fmla="*/ 254508 h 2545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T16" t="T17" r="T18" b="T19"/>
                            <a:pathLst>
                              <a:path w="562356" h="254508">
                                <a:moveTo>
                                  <a:pt x="481584" y="0"/>
                                </a:moveTo>
                                <a:lnTo>
                                  <a:pt x="562356" y="4572"/>
                                </a:lnTo>
                                <a:lnTo>
                                  <a:pt x="510540" y="65532"/>
                                </a:lnTo>
                                <a:lnTo>
                                  <a:pt x="497337" y="35651"/>
                                </a:lnTo>
                                <a:lnTo>
                                  <a:pt x="3048" y="254508"/>
                                </a:lnTo>
                                <a:lnTo>
                                  <a:pt x="0" y="248412"/>
                                </a:lnTo>
                                <a:lnTo>
                                  <a:pt x="495136" y="30671"/>
                                </a:lnTo>
                                <a:lnTo>
                                  <a:pt x="4815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2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0389361" name="Shape 310"/>
                        <wps:cNvSpPr>
                          <a:spLocks/>
                        </wps:cNvSpPr>
                        <wps:spPr bwMode="auto">
                          <a:xfrm>
                            <a:off x="26883" y="16154"/>
                            <a:ext cx="1524" cy="4313"/>
                          </a:xfrm>
                          <a:custGeom>
                            <a:avLst/>
                            <a:gdLst>
                              <a:gd name="T0" fmla="*/ 6096 w 152400"/>
                              <a:gd name="T1" fmla="*/ 0 h 431292"/>
                              <a:gd name="T2" fmla="*/ 121260 w 152400"/>
                              <a:gd name="T3" fmla="*/ 361732 h 431292"/>
                              <a:gd name="T4" fmla="*/ 152400 w 152400"/>
                              <a:gd name="T5" fmla="*/ 352044 h 431292"/>
                              <a:gd name="T6" fmla="*/ 140208 w 152400"/>
                              <a:gd name="T7" fmla="*/ 431292 h 431292"/>
                              <a:gd name="T8" fmla="*/ 83820 w 152400"/>
                              <a:gd name="T9" fmla="*/ 373380 h 431292"/>
                              <a:gd name="T10" fmla="*/ 115258 w 152400"/>
                              <a:gd name="T11" fmla="*/ 363599 h 431292"/>
                              <a:gd name="T12" fmla="*/ 0 w 152400"/>
                              <a:gd name="T13" fmla="*/ 3048 h 431292"/>
                              <a:gd name="T14" fmla="*/ 6096 w 152400"/>
                              <a:gd name="T15" fmla="*/ 0 h 431292"/>
                              <a:gd name="T16" fmla="*/ 0 w 152400"/>
                              <a:gd name="T17" fmla="*/ 0 h 431292"/>
                              <a:gd name="T18" fmla="*/ 152400 w 152400"/>
                              <a:gd name="T19" fmla="*/ 431292 h 4312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T16" t="T17" r="T18" b="T19"/>
                            <a:pathLst>
                              <a:path w="152400" h="431292">
                                <a:moveTo>
                                  <a:pt x="6096" y="0"/>
                                </a:moveTo>
                                <a:lnTo>
                                  <a:pt x="121260" y="361732"/>
                                </a:lnTo>
                                <a:lnTo>
                                  <a:pt x="152400" y="352044"/>
                                </a:lnTo>
                                <a:lnTo>
                                  <a:pt x="140208" y="431292"/>
                                </a:lnTo>
                                <a:lnTo>
                                  <a:pt x="83820" y="373380"/>
                                </a:lnTo>
                                <a:lnTo>
                                  <a:pt x="115258" y="363599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2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247892" name="Shape 319"/>
                        <wps:cNvSpPr>
                          <a:spLocks/>
                        </wps:cNvSpPr>
                        <wps:spPr bwMode="auto">
                          <a:xfrm>
                            <a:off x="0" y="51953"/>
                            <a:ext cx="13959" cy="15621"/>
                          </a:xfrm>
                          <a:custGeom>
                            <a:avLst/>
                            <a:gdLst>
                              <a:gd name="T0" fmla="*/ 0 w 1395984"/>
                              <a:gd name="T1" fmla="*/ 0 h 1562100"/>
                              <a:gd name="T2" fmla="*/ 333756 w 1395984"/>
                              <a:gd name="T3" fmla="*/ 0 h 1562100"/>
                              <a:gd name="T4" fmla="*/ 333756 w 1395984"/>
                              <a:gd name="T5" fmla="*/ 6096 h 1562100"/>
                              <a:gd name="T6" fmla="*/ 6096 w 1395984"/>
                              <a:gd name="T7" fmla="*/ 6096 h 1562100"/>
                              <a:gd name="T8" fmla="*/ 6096 w 1395984"/>
                              <a:gd name="T9" fmla="*/ 1524000 h 1562100"/>
                              <a:gd name="T10" fmla="*/ 1324356 w 1395984"/>
                              <a:gd name="T11" fmla="*/ 1524000 h 1562100"/>
                              <a:gd name="T12" fmla="*/ 1324356 w 1395984"/>
                              <a:gd name="T13" fmla="*/ 1490472 h 1562100"/>
                              <a:gd name="T14" fmla="*/ 1395984 w 1395984"/>
                              <a:gd name="T15" fmla="*/ 1527048 h 1562100"/>
                              <a:gd name="T16" fmla="*/ 1324356 w 1395984"/>
                              <a:gd name="T17" fmla="*/ 1562100 h 1562100"/>
                              <a:gd name="T18" fmla="*/ 1324356 w 1395984"/>
                              <a:gd name="T19" fmla="*/ 1530097 h 1562100"/>
                              <a:gd name="T20" fmla="*/ 0 w 1395984"/>
                              <a:gd name="T21" fmla="*/ 1530097 h 1562100"/>
                              <a:gd name="T22" fmla="*/ 0 w 1395984"/>
                              <a:gd name="T23" fmla="*/ 0 h 1562100"/>
                              <a:gd name="T24" fmla="*/ 0 w 1395984"/>
                              <a:gd name="T25" fmla="*/ 0 h 1562100"/>
                              <a:gd name="T26" fmla="*/ 1395984 w 1395984"/>
                              <a:gd name="T27" fmla="*/ 1562100 h 1562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T24" t="T25" r="T26" b="T27"/>
                            <a:pathLst>
                              <a:path w="1395984" h="1562100">
                                <a:moveTo>
                                  <a:pt x="0" y="0"/>
                                </a:moveTo>
                                <a:lnTo>
                                  <a:pt x="333756" y="0"/>
                                </a:lnTo>
                                <a:lnTo>
                                  <a:pt x="333756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6096" y="1524000"/>
                                </a:lnTo>
                                <a:lnTo>
                                  <a:pt x="1324356" y="1524000"/>
                                </a:lnTo>
                                <a:lnTo>
                                  <a:pt x="1324356" y="1490472"/>
                                </a:lnTo>
                                <a:lnTo>
                                  <a:pt x="1395984" y="1527048"/>
                                </a:lnTo>
                                <a:lnTo>
                                  <a:pt x="1324356" y="1562100"/>
                                </a:lnTo>
                                <a:lnTo>
                                  <a:pt x="1324356" y="1530097"/>
                                </a:lnTo>
                                <a:lnTo>
                                  <a:pt x="0" y="1530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2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3877558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54" y="12893"/>
                            <a:ext cx="2408" cy="32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0207390" name="Picture 3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04" y="14523"/>
                            <a:ext cx="3429" cy="32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644445" name="Picture 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66" y="55153"/>
                            <a:ext cx="3658" cy="32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7822408" name="Picture 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02" y="54955"/>
                            <a:ext cx="4359" cy="36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7587469" name="Picture 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56" y="33771"/>
                            <a:ext cx="11231" cy="34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7833374" name="Picture 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12" y="2910"/>
                            <a:ext cx="9540" cy="33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F9E888C" id="Group 12" o:spid="_x0000_s1086" style="width:455.45pt;height:556.6pt;mso-position-horizontal-relative:char;mso-position-vertical-relative:line" coordsize="55629,675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V9fuj6VQq+v3R9KAKkn&#10;+skqOpJP9ZJUd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nT9rz/j38Nf9dZP5V85c19G/tef8e/hr/rrJ/KvnLmgA5r0D4A/8lc0D/tp&#10;/wCi68/5r0D4A/8AJXNA/wC2n/ougD7Yqvcf6yrFV7j/AFlAFeiiigAooooAKKKKACiiigAooooA&#10;KKKKACiiigAooooAKKKKACiiigAooooAKvr90fSqFX1+6PpQBUk/1klR1JJ/rJKjoAK0Kz60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+dP2vP+Pfw1/wBdZP5V85c19G/tef8AHv4a/wCusn8q+cuaADmvQPgD/wAlc0D/ALaf+i68&#10;/wCa9A+AP/JXNA/7af8AougD7Yqvcf6yrFV7j/WUAV6KKKACiiigAooooAKKKKACiiigAooooAKK&#10;KKACiiigAooooAKKKKACiiigAq+v3R9KoVfX7o+lAFST/WSVHUkn+skqOgArQrPrQ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50&#10;/a8/49/DX/XWT+VfOXNfRv7Xn/Hv4a/66yfyr5y5oAOa9A+AP/JXNA/7af8AouvP+a9A+AP/ACVz&#10;QP8Atp/6LoA+2Kr3H+sqxVe4/wBZQBXooooAKKKKACiiigAooooAKKKKACiiigAooooAKKKKACii&#10;igAooooAKKKKACr6/dH0qhV9fuj6UAVJP9ZJUdSSf6ySo6ACtCs+tC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m4VHRQA/cKb5t&#10;JRQAVXuP9ZViq9x/rKAK9FFFABRRRQAUUUUAFFFFABRRRQAUUUUAFFFFABRRRQAUUUUAFFFFABRR&#10;RQAVfX7o+lUKvr90fSgCpJ/rJKjqSSOTzJP3dHlv/ckoAjrQqn5b/wBySrl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">
                <v:rect id="Rectangle 282" o:spid="_x0000_s1087" style="position:absolute;left:55153;top:28116;width:476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" filled="f" stroked="f">
                  <v:textbox inset="0,0,0,0">
                    <w:txbxContent>
                      <w:p w14:paraId="5E7A87F6" w14:textId="77777777" w:rsidR="00C80165" w:rsidRDefault="00C80165" w:rsidP="00C8016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3" o:spid="_x0000_s1088" style="position:absolute;left:55153;top:62681;width:476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" filled="f" stroked="f">
                  <v:textbox inset="0,0,0,0">
                    <w:txbxContent>
                      <w:p w14:paraId="3E9CA9D8" w14:textId="77777777" w:rsidR="00C80165" w:rsidRDefault="00C80165" w:rsidP="00C8016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4" o:spid="_x0000_s1089" style="position:absolute;left:1249;top:65127;width:476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" filled="f" stroked="f">
                  <v:textbox inset="0,0,0,0">
                    <w:txbxContent>
                      <w:p w14:paraId="170F2EBB" w14:textId="77777777" w:rsidR="00C80165" w:rsidRDefault="00C80165" w:rsidP="00C8016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6" o:spid="_x0000_s1090" type="#_x0000_t75" style="position:absolute;left:1234;width:53919;height:29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">
                  <v:imagedata r:id="rId48" o:title=""/>
                </v:shape>
                <v:shape id="Picture 298" o:spid="_x0000_s1091" type="#_x0000_t75" style="position:absolute;left:1131;top:30262;width:53919;height:33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">
                  <v:imagedata r:id="rId49" o:title=""/>
                </v:shape>
                <v:shape id="Shape 300" o:spid="_x0000_s1092" style="position:absolute;left:25481;top:20665;width:16474;height:3642;visibility:visible;mso-wrap-style:square;v-text-anchor:top" coordsize="1647444,364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" path="m,l1647444,r,364236l,364236,,xe" filled="f" strokeweight=".72pt">
                  <v:stroke miterlimit="66585f" joinstyle="miter"/>
                  <v:path arrowok="t" o:connecttype="custom" o:connectlocs="0,0;16474,0;16474,3642;0,3642;0,0" o:connectangles="0,0,0,0,0" textboxrect="0,0,1647444,364236"/>
                </v:shape>
                <v:rect id="Rectangle 301" o:spid="_x0000_s1093" style="position:absolute;left:26365;top:21384;width:19442;height:1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" filled="f" stroked="f">
                  <v:textbox inset="0,0,0,0">
                    <w:txbxContent>
                      <w:p w14:paraId="2863E81E" w14:textId="77777777" w:rsidR="00C80165" w:rsidRDefault="00C80165" w:rsidP="00C80165">
                        <w:pPr>
                          <w:spacing w:line="256" w:lineRule="auto"/>
                        </w:pPr>
                        <w:r>
                          <w:rPr>
                            <w:w w:val="99"/>
                            <w:sz w:val="17"/>
                          </w:rPr>
                          <w:t>Group of</w:t>
                        </w:r>
                        <w:r>
                          <w:rPr>
                            <w:spacing w:val="1"/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materials with the same </w:t>
                        </w:r>
                      </w:p>
                    </w:txbxContent>
                  </v:textbox>
                </v:rect>
                <v:rect id="Rectangle 302" o:spid="_x0000_s1094" style="position:absolute;left:26365;top:22741;width:14454;height:1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" filled="f" stroked="f">
                  <v:textbox inset="0,0,0,0">
                    <w:txbxContent>
                      <w:p w14:paraId="11344762" w14:textId="77777777" w:rsidR="00C80165" w:rsidRDefault="00C80165" w:rsidP="00C80165">
                        <w:pPr>
                          <w:spacing w:line="256" w:lineRule="auto"/>
                        </w:pPr>
                        <w:r>
                          <w:rPr>
                            <w:w w:val="99"/>
                            <w:sz w:val="17"/>
                          </w:rPr>
                          <w:t>accounting requirements.</w:t>
                        </w:r>
                      </w:p>
                    </w:txbxContent>
                  </v:textbox>
                </v:rect>
                <v:rect id="Rectangle 303" o:spid="_x0000_s1095" style="position:absolute;left:37231;top:22741;width:356;height:1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" filled="f" stroked="f">
                  <v:textbox inset="0,0,0,0">
                    <w:txbxContent>
                      <w:p w14:paraId="18BE2058" w14:textId="77777777" w:rsidR="00C80165" w:rsidRDefault="00C80165" w:rsidP="00C80165">
                        <w:pPr>
                          <w:spacing w:line="256" w:lineRule="auto"/>
                        </w:pPr>
                        <w:r>
                          <w:rPr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05" o:spid="_x0000_s1096" style="position:absolute;left:12252;top:9906;width:13092;height:3383;visibility:visible;mso-wrap-style:square;v-text-anchor:top" coordsize="1309116,33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" path="m,l1309116,r,338328l,338328,,xe" filled="f" strokeweight=".72pt">
                  <v:stroke miterlimit="66585f" joinstyle="miter"/>
                  <v:path arrowok="t" o:connecttype="custom" o:connectlocs="0,0;13092,0;13092,3383;0,3383;0,0" o:connectangles="0,0,0,0,0" textboxrect="0,0,1309116,338328"/>
                </v:shape>
                <v:rect id="Rectangle 306" o:spid="_x0000_s1097" style="position:absolute;left:13152;top:10640;width:15322;height:1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" filled="f" stroked="f">
                  <v:textbox inset="0,0,0,0">
                    <w:txbxContent>
                      <w:p w14:paraId="790CBC54" w14:textId="77777777" w:rsidR="00C80165" w:rsidRDefault="00C80165" w:rsidP="00C80165">
                        <w:pPr>
                          <w:spacing w:line="256" w:lineRule="auto"/>
                        </w:pPr>
                        <w:r>
                          <w:rPr>
                            <w:w w:val="98"/>
                            <w:sz w:val="17"/>
                          </w:rPr>
                          <w:t>To</w:t>
                        </w:r>
                        <w:r>
                          <w:rPr>
                            <w:spacing w:val="3"/>
                            <w:w w:val="98"/>
                            <w:sz w:val="17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17"/>
                          </w:rPr>
                          <w:t>maintain</w:t>
                        </w:r>
                        <w:r>
                          <w:rPr>
                            <w:spacing w:val="2"/>
                            <w:w w:val="98"/>
                            <w:sz w:val="17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17"/>
                          </w:rPr>
                          <w:t>SAP</w:t>
                        </w:r>
                        <w:r>
                          <w:rPr>
                            <w:spacing w:val="-8"/>
                            <w:w w:val="98"/>
                            <w:sz w:val="17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17"/>
                          </w:rPr>
                          <w:t>standard</w:t>
                        </w:r>
                        <w:r>
                          <w:rPr>
                            <w:spacing w:val="-3"/>
                            <w:w w:val="98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" o:spid="_x0000_s1098" style="position:absolute;left:13152;top:11997;width:4708;height:1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" filled="f" stroked="f">
                  <v:textbox inset="0,0,0,0">
                    <w:txbxContent>
                      <w:p w14:paraId="753BA1E5" w14:textId="77777777" w:rsidR="00C80165" w:rsidRDefault="00C80165" w:rsidP="00C80165">
                        <w:pPr>
                          <w:spacing w:line="256" w:lineRule="auto"/>
                        </w:pPr>
                        <w:r>
                          <w:rPr>
                            <w:w w:val="99"/>
                            <w:sz w:val="17"/>
                          </w:rPr>
                          <w:t xml:space="preserve">reports. </w:t>
                        </w:r>
                      </w:p>
                    </w:txbxContent>
                  </v:textbox>
                </v:rect>
                <v:rect id="Rectangle 308" o:spid="_x0000_s1099" style="position:absolute;left:16687;top:11997;width:357;height:1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" filled="f" stroked="f">
                  <v:textbox inset="0,0,0,0">
                    <w:txbxContent>
                      <w:p w14:paraId="323A47DA" w14:textId="77777777" w:rsidR="00C80165" w:rsidRDefault="00C80165" w:rsidP="00C80165">
                        <w:pPr>
                          <w:spacing w:line="256" w:lineRule="auto"/>
                        </w:pPr>
                        <w:r>
                          <w:rPr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09" o:spid="_x0000_s1100" style="position:absolute;left:6187;top:11765;width:5624;height:2545;visibility:visible;mso-wrap-style:square;v-text-anchor:top" coordsize="562356,254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" path="m481584,r80772,4572l510540,65532,497337,35651,3048,254508,,248412,495136,30671,481584,xe" fillcolor="#4472c4" stroked="f" strokeweight="0">
                  <v:stroke miterlimit="83231f" joinstyle="miter"/>
                  <v:path arrowok="t" o:connecttype="custom" o:connectlocs="4816,0;5624,46;5106,655;4974,356;30,2545;0,2484;4952,307;4816,0" o:connectangles="0,0,0,0,0,0,0,0" textboxrect="0,0,562356,254508"/>
                </v:shape>
                <v:shape id="Shape 310" o:spid="_x0000_s1101" style="position:absolute;left:26883;top:16154;width:1524;height:4313;visibility:visible;mso-wrap-style:square;v-text-anchor:top" coordsize="152400,431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" path="m6096,l121260,361732r31140,-9688l140208,431292,83820,373380r31438,-9781l,3048,6096,xe" fillcolor="#4472c4" stroked="f" strokeweight="0">
                  <v:stroke miterlimit="83231f" joinstyle="miter"/>
                  <v:path arrowok="t" o:connecttype="custom" o:connectlocs="61,0;1213,3617;1524,3521;1402,4313;838,3734;1153,3636;0,30;61,0" o:connectangles="0,0,0,0,0,0,0,0" textboxrect="0,0,152400,431292"/>
                </v:shape>
                <v:shape id="Shape 319" o:spid="_x0000_s1102" style="position:absolute;top:51953;width:13959;height:15621;visibility:visible;mso-wrap-style:square;v-text-anchor:top" coordsize="1395984,156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" path="m,l333756,r,6096l6096,6096r,1517904l1324356,1524000r,-33528l1395984,1527048r-71628,35052l1324356,1530097,,1530097,,xe" fillcolor="#4472c4" stroked="f" strokeweight="0">
                  <v:stroke miterlimit="83231f" joinstyle="miter"/>
                  <v:path arrowok="t" o:connecttype="custom" o:connectlocs="0,0;3337,0;3337,61;61,61;61,15240;13243,15240;13243,14905;13959,15270;13243,15621;13243,15301;0,15301;0,0" o:connectangles="0,0,0,0,0,0,0,0,0,0,0,0" textboxrect="0,0,1395984,1562100"/>
                </v:shape>
                <v:shape id="Picture 321" o:spid="_x0000_s1103" type="#_x0000_t75" style="position:absolute;left:12054;top:12893;width:2408;height: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">
                  <v:imagedata r:id="rId50" o:title=""/>
                </v:shape>
                <v:shape id="Picture 323" o:spid="_x0000_s1104" type="#_x0000_t75" style="position:absolute;left:32004;top:14523;width:3429;height:3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">
                  <v:imagedata r:id="rId51" o:title=""/>
                </v:shape>
                <v:shape id="Picture 325" o:spid="_x0000_s1105" type="#_x0000_t75" style="position:absolute;left:8366;top:55153;width:3658;height:3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">
                  <v:imagedata r:id="rId52" o:title=""/>
                </v:shape>
                <v:shape id="Picture 327" o:spid="_x0000_s1106" type="#_x0000_t75" style="position:absolute;left:29702;top:54955;width:4359;height:3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">
                  <v:imagedata r:id="rId53" o:title=""/>
                </v:shape>
                <v:shape id="Picture 329" o:spid="_x0000_s1107" type="#_x0000_t75" style="position:absolute;left:14356;top:33771;width:11231;height:3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">
                  <v:imagedata r:id="rId54" o:title=""/>
                </v:shape>
                <v:shape id="Picture 331" o:spid="_x0000_s1108" type="#_x0000_t75" style="position:absolute;left:12512;top:2910;width:9540;height:3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">
                  <v:imagedata r:id="rId55" o:title=""/>
                </v:shape>
                <w10:anchorlock/>
              </v:group>
            </w:pict>
          </mc:Fallback>
        </mc:AlternateContent>
      </w:r>
      <w:r>
        <w:rPr>
          <w:sz w:val="19"/>
        </w:rPr>
        <w:t xml:space="preserve">Usually, materials are identified using serial numbers. But some of the materials like medicines (any processing industry) </w:t>
      </w:r>
      <w:r w:rsidR="006370B9">
        <w:rPr>
          <w:sz w:val="19"/>
        </w:rPr>
        <w:t>are identified on batch number so, for that purpose we use batch management</w:t>
      </w:r>
      <w:r w:rsidR="006370B9">
        <w:t>.</w:t>
      </w:r>
    </w:p>
    <w:p w14:paraId="5E751528" w14:textId="4D4E85CB" w:rsidR="00C80165" w:rsidRDefault="00C80165" w:rsidP="00C80165">
      <w:pPr>
        <w:spacing w:after="151" w:line="256" w:lineRule="auto"/>
      </w:pPr>
    </w:p>
    <w:p w14:paraId="4CB97F37" w14:textId="77777777" w:rsidR="00C80165" w:rsidRDefault="00C80165" w:rsidP="00C80165">
      <w:pPr>
        <w:ind w:left="-5" w:right="65"/>
      </w:pPr>
      <w:r w:rsidRPr="006370B9">
        <w:rPr>
          <w:b/>
          <w:bCs/>
        </w:rPr>
        <w:t>Transportation Group:</w:t>
      </w:r>
      <w:r>
        <w:t xml:space="preserve"> A grouping of materials that share the same route and transportation requirements. </w:t>
      </w:r>
    </w:p>
    <w:p w14:paraId="0352391A" w14:textId="77777777" w:rsidR="00C80165" w:rsidRDefault="00C80165" w:rsidP="00C80165">
      <w:pPr>
        <w:ind w:left="-5" w:right="65"/>
      </w:pPr>
      <w:r w:rsidRPr="006370B9">
        <w:rPr>
          <w:b/>
          <w:bCs/>
        </w:rPr>
        <w:t>Loading Group:</w:t>
      </w:r>
      <w:r>
        <w:t xml:space="preserve"> A grouping of materials that share the same loading requirements. </w:t>
      </w:r>
    </w:p>
    <w:p w14:paraId="04653EF0" w14:textId="77777777" w:rsidR="00C80165" w:rsidRDefault="00C80165" w:rsidP="00C80165">
      <w:pPr>
        <w:spacing w:after="0" w:line="256" w:lineRule="auto"/>
      </w:pPr>
      <w:r>
        <w:t xml:space="preserve"> </w:t>
      </w:r>
    </w:p>
    <w:p w14:paraId="3B2C4246" w14:textId="30120D9E" w:rsidR="00C80165" w:rsidRDefault="00C80165" w:rsidP="00C80165">
      <w:pPr>
        <w:spacing w:after="100" w:line="256" w:lineRule="auto"/>
        <w:ind w:left="-2"/>
        <w:jc w:val="right"/>
      </w:pPr>
      <w:r>
        <w:rPr>
          <w:noProof/>
        </w:rPr>
        <w:lastRenderedPageBreak/>
        <w:drawing>
          <wp:inline distT="0" distB="0" distL="0" distR="0" wp14:anchorId="3E10B7E0" wp14:editId="419FAD6D">
            <wp:extent cx="5763559" cy="2393950"/>
            <wp:effectExtent l="0" t="0" r="8890" b="6350"/>
            <wp:docPr id="13441038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338" cy="2395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BF75409" w14:textId="77777777" w:rsidR="00C80165" w:rsidRDefault="00C80165" w:rsidP="00C80165">
      <w:pPr>
        <w:spacing w:after="85"/>
        <w:ind w:left="-5" w:right="65"/>
      </w:pPr>
      <w:r>
        <w:t xml:space="preserve">Material description takes only up to 40 characters. If we want to describe beyond that we can specify the details in this </w:t>
      </w:r>
      <w:r>
        <w:rPr>
          <w:shd w:val="clear" w:color="auto" w:fill="FFFF00"/>
        </w:rPr>
        <w:t>sales text</w:t>
      </w:r>
      <w:r>
        <w:t xml:space="preserve"> and can be pull out for printing. </w:t>
      </w:r>
    </w:p>
    <w:p w14:paraId="4A5F94F1" w14:textId="62B07928" w:rsidR="00C80165" w:rsidRDefault="00C80165" w:rsidP="00C80165">
      <w:pPr>
        <w:spacing w:after="97" w:line="256" w:lineRule="auto"/>
        <w:ind w:left="-2"/>
        <w:jc w:val="right"/>
      </w:pPr>
      <w:r>
        <w:rPr>
          <w:noProof/>
        </w:rPr>
        <w:drawing>
          <wp:inline distT="0" distB="0" distL="0" distR="0" wp14:anchorId="226AD775" wp14:editId="0D0CDDA5">
            <wp:extent cx="5743011" cy="3637280"/>
            <wp:effectExtent l="0" t="0" r="0" b="1270"/>
            <wp:docPr id="11865667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7" cy="3638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EC403A7" w14:textId="77777777" w:rsidR="0037525F" w:rsidRDefault="0037525F" w:rsidP="00C80165">
      <w:pPr>
        <w:pStyle w:val="Heading1"/>
        <w:spacing w:after="178"/>
        <w:ind w:left="-5"/>
      </w:pPr>
    </w:p>
    <w:p w14:paraId="4FE1B9D1" w14:textId="1B1FD1E5" w:rsidR="00C80165" w:rsidRPr="0037525F" w:rsidRDefault="00C80165" w:rsidP="00C80165">
      <w:pPr>
        <w:pStyle w:val="Heading1"/>
        <w:spacing w:after="178"/>
        <w:ind w:left="-5"/>
        <w:rPr>
          <w:b/>
          <w:bCs/>
          <w:sz w:val="24"/>
          <w:szCs w:val="24"/>
        </w:rPr>
      </w:pPr>
      <w:r w:rsidRPr="0037525F">
        <w:rPr>
          <w:b/>
          <w:bCs/>
          <w:sz w:val="24"/>
          <w:szCs w:val="24"/>
        </w:rPr>
        <w:t xml:space="preserve">Moving average price: Total price/Total Quantity </w:t>
      </w:r>
    </w:p>
    <w:p w14:paraId="21A25FB8" w14:textId="244133D5" w:rsidR="00C80165" w:rsidRPr="0037525F" w:rsidRDefault="00C80165" w:rsidP="00C80165">
      <w:pPr>
        <w:ind w:left="1339" w:right="65" w:hanging="1354"/>
        <w:rPr>
          <w:sz w:val="24"/>
          <w:szCs w:val="24"/>
        </w:rPr>
      </w:pPr>
      <w:r w:rsidRPr="0037525F">
        <w:rPr>
          <w:color w:val="FF0000"/>
          <w:sz w:val="24"/>
          <w:szCs w:val="24"/>
        </w:rPr>
        <w:t xml:space="preserve"> </w:t>
      </w:r>
      <w:r w:rsidRPr="0037525F">
        <w:rPr>
          <w:sz w:val="24"/>
          <w:szCs w:val="24"/>
        </w:rPr>
        <w:t xml:space="preserve">Note </w:t>
      </w:r>
      <w:r w:rsidR="00EC6B86">
        <w:rPr>
          <w:sz w:val="24"/>
          <w:szCs w:val="24"/>
        </w:rPr>
        <w:t xml:space="preserve">- </w:t>
      </w:r>
      <w:r w:rsidRPr="0037525F">
        <w:rPr>
          <w:sz w:val="24"/>
          <w:szCs w:val="24"/>
        </w:rPr>
        <w:t xml:space="preserve">To edit any existing view use MM02 and to add a new view in material we </w:t>
      </w:r>
      <w:proofErr w:type="gramStart"/>
      <w:r w:rsidRPr="0037525F">
        <w:rPr>
          <w:sz w:val="24"/>
          <w:szCs w:val="24"/>
        </w:rPr>
        <w:t>have to</w:t>
      </w:r>
      <w:proofErr w:type="gramEnd"/>
      <w:r w:rsidRPr="0037525F">
        <w:rPr>
          <w:sz w:val="24"/>
          <w:szCs w:val="24"/>
        </w:rPr>
        <w:t xml:space="preserve"> do it in MM01. </w:t>
      </w:r>
    </w:p>
    <w:p w14:paraId="6D3ED2AF" w14:textId="4E6A8B9F" w:rsidR="00C80165" w:rsidRPr="0037525F" w:rsidRDefault="00C80165" w:rsidP="00C80165">
      <w:pPr>
        <w:ind w:left="-5" w:right="65"/>
        <w:rPr>
          <w:sz w:val="24"/>
          <w:szCs w:val="24"/>
        </w:rPr>
      </w:pPr>
      <w:r w:rsidRPr="0037525F">
        <w:rPr>
          <w:sz w:val="24"/>
          <w:szCs w:val="24"/>
        </w:rPr>
        <w:t xml:space="preserve">Now, after creating material we </w:t>
      </w:r>
      <w:r w:rsidR="00711530" w:rsidRPr="0037525F">
        <w:rPr>
          <w:sz w:val="24"/>
          <w:szCs w:val="24"/>
        </w:rPr>
        <w:t>must</w:t>
      </w:r>
      <w:r w:rsidRPr="0037525F">
        <w:rPr>
          <w:sz w:val="24"/>
          <w:szCs w:val="24"/>
        </w:rPr>
        <w:t xml:space="preserve"> add stock/inventory using MB1C check it in MMBE. </w:t>
      </w:r>
    </w:p>
    <w:p w14:paraId="1E25704C" w14:textId="77777777" w:rsidR="00C80165" w:rsidRDefault="00C80165" w:rsidP="00C80165">
      <w:pPr>
        <w:spacing w:after="148" w:line="256" w:lineRule="auto"/>
        <w:rPr>
          <w:sz w:val="24"/>
          <w:szCs w:val="24"/>
        </w:rPr>
      </w:pPr>
      <w:r w:rsidRPr="0037525F">
        <w:rPr>
          <w:sz w:val="24"/>
          <w:szCs w:val="24"/>
        </w:rPr>
        <w:t xml:space="preserve"> </w:t>
      </w:r>
    </w:p>
    <w:p w14:paraId="3EB0D0E5" w14:textId="77777777" w:rsidR="0037525F" w:rsidRPr="0037525F" w:rsidRDefault="0037525F" w:rsidP="00C80165">
      <w:pPr>
        <w:spacing w:after="148" w:line="256" w:lineRule="auto"/>
        <w:rPr>
          <w:sz w:val="24"/>
          <w:szCs w:val="24"/>
        </w:rPr>
      </w:pPr>
    </w:p>
    <w:p w14:paraId="1D51DCAB" w14:textId="77777777" w:rsidR="00C80165" w:rsidRPr="0037525F" w:rsidRDefault="00C80165" w:rsidP="00C80165">
      <w:pPr>
        <w:spacing w:after="0" w:line="256" w:lineRule="auto"/>
        <w:rPr>
          <w:sz w:val="24"/>
          <w:szCs w:val="24"/>
        </w:rPr>
      </w:pPr>
      <w:r w:rsidRPr="0037525F">
        <w:rPr>
          <w:sz w:val="24"/>
          <w:szCs w:val="24"/>
        </w:rPr>
        <w:t xml:space="preserve"> </w:t>
      </w:r>
    </w:p>
    <w:p w14:paraId="688B436B" w14:textId="77777777" w:rsidR="00C80165" w:rsidRPr="0037525F" w:rsidRDefault="00C80165" w:rsidP="00C80165">
      <w:pPr>
        <w:spacing w:after="88"/>
        <w:ind w:left="-5" w:right="65"/>
        <w:rPr>
          <w:sz w:val="24"/>
          <w:szCs w:val="24"/>
        </w:rPr>
      </w:pPr>
      <w:r w:rsidRPr="0037525F">
        <w:rPr>
          <w:sz w:val="24"/>
          <w:szCs w:val="24"/>
        </w:rPr>
        <w:lastRenderedPageBreak/>
        <w:t xml:space="preserve">Before adding inventory: </w:t>
      </w:r>
    </w:p>
    <w:p w14:paraId="41A63BA9" w14:textId="5C907430" w:rsidR="00C80165" w:rsidRDefault="00C80165" w:rsidP="00C80165">
      <w:pPr>
        <w:spacing w:after="100" w:line="256" w:lineRule="auto"/>
        <w:ind w:left="-2"/>
        <w:jc w:val="right"/>
      </w:pPr>
      <w:r>
        <w:rPr>
          <w:noProof/>
        </w:rPr>
        <w:drawing>
          <wp:inline distT="0" distB="0" distL="0" distR="0" wp14:anchorId="77D85720" wp14:editId="6C9672B0">
            <wp:extent cx="5392579" cy="2413591"/>
            <wp:effectExtent l="0" t="0" r="0" b="6350"/>
            <wp:docPr id="77610952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09523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143" cy="241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9E3FBED" w14:textId="4EFE8E64" w:rsidR="00C80165" w:rsidRDefault="00C80165" w:rsidP="0037525F">
      <w:pPr>
        <w:spacing w:after="8333"/>
        <w:ind w:left="-5" w:right="65"/>
      </w:pPr>
      <w:r w:rsidRPr="0037525F">
        <w:rPr>
          <w:sz w:val="24"/>
          <w:szCs w:val="24"/>
        </w:rPr>
        <w:t xml:space="preserve">Add stock using MB1C: </w:t>
      </w:r>
      <w:r w:rsidR="00984FC7"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16A9711E" wp14:editId="7D6536C1">
                <wp:simplePos x="0" y="0"/>
                <wp:positionH relativeFrom="column">
                  <wp:posOffset>0</wp:posOffset>
                </wp:positionH>
                <wp:positionV relativeFrom="paragraph">
                  <wp:posOffset>641985</wp:posOffset>
                </wp:positionV>
                <wp:extent cx="5391785" cy="5462270"/>
                <wp:effectExtent l="0" t="0" r="0" b="5080"/>
                <wp:wrapSquare wrapText="bothSides"/>
                <wp:docPr id="3330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785" cy="5461635"/>
                          <a:chOff x="0" y="0"/>
                          <a:chExt cx="5391912" cy="5462016"/>
                        </a:xfrm>
                      </wpg:grpSpPr>
                      <pic:pic xmlns:pic="http://schemas.openxmlformats.org/drawingml/2006/picture">
                        <pic:nvPicPr>
                          <pic:cNvPr id="1355317748" name="Picture 1355317748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244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9889969" name="Picture 1159889969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3349752"/>
                            <a:ext cx="5391912" cy="21122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54DE0E" id="Group 11" o:spid="_x0000_s1026" style="position:absolute;margin-left:0;margin-top:50.55pt;width:424.55pt;height:430.1pt;z-index:251679744" coordsize="53919,546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X1+6PpV&#10;Cr6/dH0oAqSf6ySo6kk/1klR0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fX7o+lUKvr90fSgCpJ/rJKjqST/WSVH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V9fuj6VQq+v3R9KAKkn+skqOpJP9ZJUd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X1+6PpVCr6/dH0oAqSf6ySo6k&#10;k/1klR0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fX7o+lUKvr90fSgCpJ/rJKjqST/WSVH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9fuj6VQq+v3&#10;R9KAKkn+skqOpJP9ZJUd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X1+6PpVCr6/dH0oAqSf6ySo6kk/1klR0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qjrX/ILuavVR1r/kF3NAF2P/V0tJH/&#10;AKuloAKKKKACiiigAooooAKKKKACiiigAooooAKKKKACiiigAooooAKKKKACiiigAooooAKKKKAC&#10;iiigAooooAKKKKACiiigAooooAKKKKACr6/dH0qhV9fuj6UAVJP9ZJUdSSf6ySo6AKOuf8g//tpH&#10;V6qOuf8AIP8A+2kdaNAD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r6/dH0qhV9fuj6UAVJP9ZJUdSSf6ySo6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vr90fSqFX1+6PpQBUk/1klR1JJ/&#10;rJKj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q+v3R9KoVfX7o+lAFST/WSVHUkn+skqO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X1+6PpVCr6/dH0oA&#10;qSf6ySo6kk/1klR0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fX7o+lUKvr90fSgCpJ/rJKjqST/AFklR0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f&#10;X7o+lUKvr90fSgCpJ/rJKjqST/WSVH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vr90fSqFX1+6PpQBUk/1klR1JJ/rJKj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+v3R9KoVfX&#10;7o+lAFST/WSVHUkn+skqO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r6/dH0qhV9fuj6UAVJP9ZJUdSSf6ySo6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vr90fSqFX1+6PpQBUk/1klR1JJ/rJKj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q+v3R9KoVfX7o+lAFST/WSVHUkn+s&#10;kqO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r6/dH0qhV9fuj6UAVJP9ZJUdSSf6ySo6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vr90fSqFX1+6PpQ&#10;BUk/1klR1JJ/rJKj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+v3R9KoVfX7o+lAFST/WSVHUkn+skqO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r6&#10;/dH0qhV9fuj6UAT0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">
                <v:shape id="Picture 1355317748" o:spid="_x0000_s1027" type="#_x0000_t75" style="position:absolute;width:53919;height:32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">
                  <v:imagedata r:id="rId61" o:title=""/>
                </v:shape>
                <v:shape id="Picture 1159889969" o:spid="_x0000_s1028" type="#_x0000_t75" style="position:absolute;top:33497;width:53919;height:21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">
                  <v:imagedata r:id="rId62" o:title=""/>
                </v:shape>
                <w10:wrap type="square"/>
              </v:group>
            </w:pict>
          </mc:Fallback>
        </mc:AlternateContent>
      </w:r>
    </w:p>
    <w:p w14:paraId="6A44B16D" w14:textId="77777777" w:rsidR="00C80165" w:rsidRDefault="00C80165" w:rsidP="00C80165">
      <w:pPr>
        <w:spacing w:after="88"/>
        <w:ind w:left="-5" w:right="65"/>
      </w:pPr>
      <w:r>
        <w:lastRenderedPageBreak/>
        <w:t xml:space="preserve">After adding stock: </w:t>
      </w:r>
    </w:p>
    <w:p w14:paraId="685785E0" w14:textId="41D61519" w:rsidR="00C80165" w:rsidRDefault="00C80165" w:rsidP="00C80165">
      <w:pPr>
        <w:spacing w:after="97" w:line="256" w:lineRule="auto"/>
        <w:ind w:left="-2"/>
        <w:jc w:val="right"/>
      </w:pPr>
      <w:r>
        <w:rPr>
          <w:noProof/>
        </w:rPr>
        <w:drawing>
          <wp:inline distT="0" distB="0" distL="0" distR="0" wp14:anchorId="41936C99" wp14:editId="5C4E251C">
            <wp:extent cx="5765830" cy="2774315"/>
            <wp:effectExtent l="0" t="0" r="6350" b="6985"/>
            <wp:docPr id="7400313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143" cy="277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0B7D612" w14:textId="77777777" w:rsidR="00C80165" w:rsidRDefault="00C80165" w:rsidP="00C80165">
      <w:pPr>
        <w:spacing w:after="150" w:line="256" w:lineRule="auto"/>
      </w:pPr>
      <w:r>
        <w:t xml:space="preserve"> </w:t>
      </w:r>
    </w:p>
    <w:p w14:paraId="279C0F09" w14:textId="77777777" w:rsidR="00C80165" w:rsidRDefault="00C80165" w:rsidP="00C80165">
      <w:pPr>
        <w:spacing w:after="148" w:line="256" w:lineRule="auto"/>
      </w:pPr>
      <w:r>
        <w:t xml:space="preserve"> </w:t>
      </w:r>
    </w:p>
    <w:p w14:paraId="28F9A357" w14:textId="77777777" w:rsidR="00C80165" w:rsidRDefault="00C80165" w:rsidP="00C80165">
      <w:pPr>
        <w:spacing w:after="148" w:line="256" w:lineRule="auto"/>
      </w:pPr>
      <w:r>
        <w:t xml:space="preserve"> </w:t>
      </w:r>
    </w:p>
    <w:p w14:paraId="0BFC0222" w14:textId="77777777" w:rsidR="00C80165" w:rsidRDefault="00C80165" w:rsidP="00C80165">
      <w:pPr>
        <w:spacing w:after="0" w:line="256" w:lineRule="auto"/>
      </w:pPr>
      <w:r>
        <w:t xml:space="preserve"> </w:t>
      </w:r>
    </w:p>
    <w:p w14:paraId="57C4EAE1" w14:textId="77777777" w:rsidR="0039712E" w:rsidRDefault="0039712E" w:rsidP="00C55140">
      <w:pPr>
        <w:jc w:val="center"/>
        <w:rPr>
          <w:sz w:val="44"/>
          <w:szCs w:val="44"/>
        </w:rPr>
      </w:pPr>
    </w:p>
    <w:p w14:paraId="491056FA" w14:textId="77777777" w:rsidR="0039712E" w:rsidRDefault="0039712E" w:rsidP="00C55140">
      <w:pPr>
        <w:jc w:val="center"/>
        <w:rPr>
          <w:sz w:val="44"/>
          <w:szCs w:val="44"/>
        </w:rPr>
      </w:pPr>
    </w:p>
    <w:p w14:paraId="091DB7E9" w14:textId="36C1D551" w:rsidR="00DC15AF" w:rsidRDefault="00DC15AF" w:rsidP="00C55140">
      <w:pPr>
        <w:jc w:val="center"/>
        <w:rPr>
          <w:sz w:val="44"/>
          <w:szCs w:val="44"/>
        </w:rPr>
      </w:pPr>
    </w:p>
    <w:p w14:paraId="45214EAE" w14:textId="77777777" w:rsidR="00DC15AF" w:rsidRDefault="00DC15AF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75FAEF78" w14:textId="1E71C4CA" w:rsidR="0039712E" w:rsidRDefault="00BA6493" w:rsidP="00C55140">
      <w:pPr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OTC/O2C CYCLE</w:t>
      </w:r>
    </w:p>
    <w:p w14:paraId="4FF80F9A" w14:textId="23650D84" w:rsidR="00792435" w:rsidRDefault="00792435" w:rsidP="00792435">
      <w:r>
        <w:t xml:space="preserve">INQUIRY </w:t>
      </w:r>
      <w:r>
        <w:sym w:font="Wingdings" w:char="F0E0"/>
      </w:r>
      <w:r>
        <w:t xml:space="preserve"> QUOTATION </w:t>
      </w:r>
      <w:r>
        <w:sym w:font="Wingdings" w:char="F0E0"/>
      </w:r>
      <w:r>
        <w:t xml:space="preserve"> ORDER </w:t>
      </w:r>
      <w:r>
        <w:sym w:font="Wingdings" w:char="F0E0"/>
      </w:r>
      <w:r>
        <w:t xml:space="preserve"> DELIVERY </w:t>
      </w:r>
      <w:r>
        <w:sym w:font="Wingdings" w:char="F0E0"/>
      </w:r>
      <w:r>
        <w:t xml:space="preserve"> BILLING</w:t>
      </w:r>
    </w:p>
    <w:p w14:paraId="7A7B77C9" w14:textId="77777777" w:rsidR="00792435" w:rsidRDefault="00792435" w:rsidP="00792435">
      <w:r>
        <w:t>Checking the availability of sales document types like ZIN, ZOR</w:t>
      </w:r>
    </w:p>
    <w:p w14:paraId="6DAF48FC" w14:textId="77777777" w:rsidR="00792435" w:rsidRDefault="00792435" w:rsidP="00792435">
      <w:pPr>
        <w:pStyle w:val="ListParagraph"/>
      </w:pPr>
    </w:p>
    <w:p w14:paraId="788FEC32" w14:textId="77777777" w:rsidR="00792435" w:rsidRDefault="00792435" w:rsidP="00792435">
      <w:pPr>
        <w:pStyle w:val="ListParagraph"/>
        <w:numPr>
          <w:ilvl w:val="0"/>
          <w:numId w:val="22"/>
        </w:numPr>
      </w:pPr>
      <w:r>
        <w:t>SPRO</w:t>
      </w:r>
      <w:r>
        <w:sym w:font="Wingdings" w:char="F0E0"/>
      </w:r>
      <w:r>
        <w:t>Sales</w:t>
      </w:r>
      <w:r>
        <w:sym w:font="Wingdings" w:char="F0E0"/>
      </w:r>
      <w:proofErr w:type="spellStart"/>
      <w:r>
        <w:t>Sales</w:t>
      </w:r>
      <w:proofErr w:type="spellEnd"/>
      <w:r>
        <w:t xml:space="preserve"> Document</w:t>
      </w:r>
      <w:r>
        <w:sym w:font="Wingdings" w:char="F0E0"/>
      </w:r>
      <w:r>
        <w:t>Sales Document Header</w:t>
      </w:r>
      <w:r>
        <w:sym w:font="Wingdings" w:char="F0E0"/>
      </w:r>
      <w:r>
        <w:t>Define Sales Document</w:t>
      </w:r>
      <w:r>
        <w:sym w:font="Wingdings" w:char="F0E0"/>
      </w:r>
    </w:p>
    <w:p w14:paraId="446535B9" w14:textId="77777777" w:rsidR="00792435" w:rsidRDefault="00792435" w:rsidP="00792435">
      <w:pPr>
        <w:pStyle w:val="ListParagraph"/>
        <w:numPr>
          <w:ilvl w:val="0"/>
          <w:numId w:val="22"/>
        </w:numPr>
      </w:pPr>
      <w:r>
        <w:t xml:space="preserve">Here, define sales document types is like a library from where we have to pick a document type and then assign sales </w:t>
      </w:r>
      <w:proofErr w:type="gramStart"/>
      <w:r>
        <w:t>area</w:t>
      </w:r>
      <w:proofErr w:type="gramEnd"/>
    </w:p>
    <w:p w14:paraId="79CAC1E9" w14:textId="77777777" w:rsidR="00792435" w:rsidRDefault="00792435" w:rsidP="00792435">
      <w:pPr>
        <w:pStyle w:val="ListParagraph"/>
        <w:numPr>
          <w:ilvl w:val="0"/>
          <w:numId w:val="22"/>
        </w:numPr>
      </w:pPr>
      <w:r>
        <w:t xml:space="preserve">Sales Document types are created </w:t>
      </w:r>
      <w:proofErr w:type="gramStart"/>
      <w:r>
        <w:t>here</w:t>
      </w:r>
      <w:proofErr w:type="gramEnd"/>
    </w:p>
    <w:p w14:paraId="727E0153" w14:textId="77777777" w:rsidR="00792435" w:rsidRDefault="00792435" w:rsidP="00792435">
      <w:pPr>
        <w:pStyle w:val="ListParagraph"/>
        <w:ind w:left="360"/>
      </w:pPr>
      <w:r w:rsidRPr="00BE0667">
        <w:rPr>
          <w:noProof/>
        </w:rPr>
        <w:drawing>
          <wp:inline distT="0" distB="0" distL="0" distR="0" wp14:anchorId="034C4B97" wp14:editId="20FC8240">
            <wp:extent cx="5334000" cy="3447657"/>
            <wp:effectExtent l="0" t="0" r="0" b="635"/>
            <wp:docPr id="206427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752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37023" cy="344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5CCC1" w14:textId="77777777" w:rsidR="00792435" w:rsidRDefault="00792435" w:rsidP="00792435">
      <w:pPr>
        <w:pStyle w:val="ListParagraph"/>
        <w:ind w:left="360"/>
      </w:pPr>
      <w:r w:rsidRPr="00A303EA">
        <w:rPr>
          <w:noProof/>
        </w:rPr>
        <w:drawing>
          <wp:inline distT="0" distB="0" distL="0" distR="0" wp14:anchorId="121D930B" wp14:editId="139EC38C">
            <wp:extent cx="5441950" cy="3199693"/>
            <wp:effectExtent l="0" t="0" r="6350" b="1270"/>
            <wp:docPr id="1724901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01569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45128" cy="320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EED7" w14:textId="77777777" w:rsidR="00792435" w:rsidRDefault="00792435" w:rsidP="00792435"/>
    <w:p w14:paraId="0DB38912" w14:textId="77777777" w:rsidR="00792435" w:rsidRDefault="00792435" w:rsidP="00792435"/>
    <w:p w14:paraId="3B9E3EA6" w14:textId="77777777" w:rsidR="00792435" w:rsidRDefault="00792435" w:rsidP="00792435">
      <w:pPr>
        <w:pStyle w:val="ListParagraph"/>
        <w:numPr>
          <w:ilvl w:val="0"/>
          <w:numId w:val="21"/>
        </w:numPr>
      </w:pPr>
      <w:r>
        <w:t>Copying the sales document types to your sales area</w:t>
      </w:r>
    </w:p>
    <w:p w14:paraId="40D6283E" w14:textId="77777777" w:rsidR="00792435" w:rsidRDefault="00792435" w:rsidP="00792435">
      <w:pPr>
        <w:pStyle w:val="ListParagraph"/>
      </w:pPr>
    </w:p>
    <w:p w14:paraId="72D2A65E" w14:textId="77777777" w:rsidR="00792435" w:rsidRDefault="00792435" w:rsidP="00792435">
      <w:pPr>
        <w:pStyle w:val="ListParagraph"/>
      </w:pPr>
      <w:r>
        <w:t>SPRO</w:t>
      </w:r>
      <w:r>
        <w:sym w:font="Wingdings" w:char="F0E0"/>
      </w:r>
      <w:r>
        <w:t>Sales</w:t>
      </w:r>
      <w:r>
        <w:sym w:font="Wingdings" w:char="F0E0"/>
      </w:r>
      <w:proofErr w:type="spellStart"/>
      <w:r>
        <w:t>Sales</w:t>
      </w:r>
      <w:proofErr w:type="spellEnd"/>
      <w:r>
        <w:t xml:space="preserve"> Document</w:t>
      </w:r>
      <w:r>
        <w:sym w:font="Wingdings" w:char="F0E0"/>
      </w:r>
      <w:r>
        <w:t>Sales Document Header</w:t>
      </w:r>
      <w:r>
        <w:sym w:font="Wingdings" w:char="F0E0"/>
      </w:r>
      <w:r>
        <w:t xml:space="preserve">Assign Sales Area </w:t>
      </w:r>
      <w:proofErr w:type="gramStart"/>
      <w:r>
        <w:t>To</w:t>
      </w:r>
      <w:proofErr w:type="gramEnd"/>
      <w:r>
        <w:t xml:space="preserve"> Sales Document Types</w:t>
      </w:r>
      <w:r>
        <w:sym w:font="Wingdings" w:char="F0E0"/>
      </w:r>
      <w:r>
        <w:t>Assign sales order types permitted for sales areas</w:t>
      </w:r>
      <w:r>
        <w:sym w:font="Wingdings" w:char="F0E0"/>
      </w:r>
      <w:r>
        <w:t>go to position and copy the sales document types to your sales area</w:t>
      </w:r>
    </w:p>
    <w:p w14:paraId="164547CE" w14:textId="77777777" w:rsidR="00792435" w:rsidRDefault="00792435" w:rsidP="00792435">
      <w:pPr>
        <w:pStyle w:val="ListParagraph"/>
        <w:ind w:left="0"/>
      </w:pPr>
      <w:r w:rsidRPr="00264E9D">
        <w:rPr>
          <w:noProof/>
        </w:rPr>
        <w:drawing>
          <wp:inline distT="0" distB="0" distL="0" distR="0" wp14:anchorId="4CC08E53" wp14:editId="7773389C">
            <wp:extent cx="5731510" cy="3205113"/>
            <wp:effectExtent l="0" t="0" r="2540" b="0"/>
            <wp:docPr id="2022200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00690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4658" cy="320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73C9" w14:textId="77777777" w:rsidR="00792435" w:rsidRDefault="00792435" w:rsidP="00792435">
      <w:pPr>
        <w:pStyle w:val="ListParagraph"/>
        <w:ind w:left="0"/>
      </w:pPr>
      <w:r w:rsidRPr="008E773D">
        <w:rPr>
          <w:noProof/>
        </w:rPr>
        <w:drawing>
          <wp:inline distT="0" distB="0" distL="0" distR="0" wp14:anchorId="15995E48" wp14:editId="37C29E9D">
            <wp:extent cx="5731510" cy="4137660"/>
            <wp:effectExtent l="0" t="0" r="2540" b="0"/>
            <wp:docPr id="1618461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61525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F0F1" w14:textId="77777777" w:rsidR="00792435" w:rsidRDefault="00792435" w:rsidP="00792435">
      <w:pPr>
        <w:pStyle w:val="ListParagraph"/>
        <w:ind w:left="0"/>
      </w:pPr>
      <w:r w:rsidRPr="003E5E2C">
        <w:rPr>
          <w:noProof/>
        </w:rPr>
        <w:lastRenderedPageBreak/>
        <w:drawing>
          <wp:inline distT="0" distB="0" distL="0" distR="0" wp14:anchorId="404BB830" wp14:editId="33E5EA65">
            <wp:extent cx="5731510" cy="3742690"/>
            <wp:effectExtent l="0" t="0" r="2540" b="0"/>
            <wp:docPr id="67005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5732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F809" w14:textId="77777777" w:rsidR="00792435" w:rsidRDefault="00792435" w:rsidP="00792435">
      <w:pPr>
        <w:pStyle w:val="ListParagraph"/>
      </w:pPr>
    </w:p>
    <w:p w14:paraId="0BD94ABD" w14:textId="77777777" w:rsidR="00792435" w:rsidRPr="00EC2A9F" w:rsidRDefault="00792435" w:rsidP="00792435">
      <w:pPr>
        <w:pStyle w:val="ListParagraph"/>
        <w:numPr>
          <w:ilvl w:val="0"/>
          <w:numId w:val="16"/>
        </w:numPr>
        <w:rPr>
          <w:b/>
          <w:bCs/>
          <w:u w:val="single"/>
        </w:rPr>
      </w:pPr>
      <w:r w:rsidRPr="00EC2A9F">
        <w:rPr>
          <w:b/>
          <w:bCs/>
          <w:u w:val="single"/>
        </w:rPr>
        <w:t>INQUIRY (IN)</w:t>
      </w:r>
    </w:p>
    <w:p w14:paraId="2A14E37E" w14:textId="77777777" w:rsidR="00792435" w:rsidRDefault="00792435" w:rsidP="00792435">
      <w:pPr>
        <w:pStyle w:val="ListParagraph"/>
      </w:pPr>
    </w:p>
    <w:p w14:paraId="7E682067" w14:textId="77777777" w:rsidR="00792435" w:rsidRDefault="00792435" w:rsidP="00792435">
      <w:pPr>
        <w:pStyle w:val="ListParagraph"/>
      </w:pPr>
      <w:r>
        <w:t>VA11</w:t>
      </w:r>
      <w:r>
        <w:sym w:font="Wingdings" w:char="F0E0"/>
      </w:r>
      <w:r>
        <w:t xml:space="preserve">to create the </w:t>
      </w:r>
      <w:proofErr w:type="gramStart"/>
      <w:r>
        <w:t>inquiry</w:t>
      </w:r>
      <w:proofErr w:type="gramEnd"/>
    </w:p>
    <w:p w14:paraId="7BB00221" w14:textId="77777777" w:rsidR="00792435" w:rsidRDefault="00792435" w:rsidP="00792435">
      <w:pPr>
        <w:pStyle w:val="ListParagraph"/>
      </w:pPr>
      <w:r>
        <w:t>VA12</w:t>
      </w:r>
      <w:r>
        <w:sym w:font="Wingdings" w:char="F0E0"/>
      </w:r>
      <w:proofErr w:type="gramStart"/>
      <w:r>
        <w:t>edit</w:t>
      </w:r>
      <w:proofErr w:type="gramEnd"/>
    </w:p>
    <w:p w14:paraId="2A4EAFCA" w14:textId="77777777" w:rsidR="00792435" w:rsidRDefault="00792435" w:rsidP="00792435">
      <w:pPr>
        <w:pStyle w:val="ListParagraph"/>
      </w:pPr>
      <w:r>
        <w:t>VA13</w:t>
      </w:r>
      <w:r>
        <w:sym w:font="Wingdings" w:char="F0E0"/>
      </w:r>
      <w:r>
        <w:t>display</w:t>
      </w:r>
    </w:p>
    <w:p w14:paraId="27BA9F57" w14:textId="77777777" w:rsidR="00792435" w:rsidRDefault="00792435" w:rsidP="00792435">
      <w:pPr>
        <w:pStyle w:val="ListParagraph"/>
      </w:pPr>
      <w:r>
        <w:t>VA15n</w:t>
      </w:r>
      <w:r>
        <w:sym w:font="Wingdings" w:char="F0E0"/>
      </w:r>
      <w:r>
        <w:t>list of inquiry documents</w:t>
      </w:r>
    </w:p>
    <w:p w14:paraId="3D7FA6F8" w14:textId="77777777" w:rsidR="00792435" w:rsidRDefault="00792435" w:rsidP="00792435">
      <w:pPr>
        <w:pStyle w:val="ListParagraph"/>
      </w:pPr>
    </w:p>
    <w:p w14:paraId="6535542E" w14:textId="77777777" w:rsidR="00792435" w:rsidRDefault="00792435" w:rsidP="00792435">
      <w:pPr>
        <w:pStyle w:val="ListParagraph"/>
        <w:numPr>
          <w:ilvl w:val="2"/>
          <w:numId w:val="17"/>
        </w:numPr>
      </w:pPr>
      <w:r>
        <w:t>SPRO</w:t>
      </w:r>
      <w:r>
        <w:sym w:font="Wingdings" w:char="F0E0"/>
      </w:r>
      <w:r>
        <w:t>Sales and Distribution</w:t>
      </w:r>
      <w:r>
        <w:sym w:font="Wingdings" w:char="F0E0"/>
      </w:r>
      <w:r>
        <w:t>Basic Functions</w:t>
      </w:r>
      <w:r>
        <w:sym w:font="Wingdings" w:char="F0E0"/>
      </w:r>
      <w:r>
        <w:t>Pricing</w:t>
      </w:r>
      <w:r>
        <w:sym w:font="Wingdings" w:char="F0E0"/>
      </w:r>
      <w:r>
        <w:t xml:space="preserve"> </w:t>
      </w:r>
      <w:proofErr w:type="spellStart"/>
      <w:r>
        <w:t>Pricing</w:t>
      </w:r>
      <w:proofErr w:type="spellEnd"/>
      <w:r>
        <w:t xml:space="preserve"> Control</w:t>
      </w:r>
      <w:r>
        <w:sym w:font="Wingdings" w:char="F0E0"/>
      </w:r>
      <w:r>
        <w:t>Define and Assign Pricing Procedures</w:t>
      </w:r>
      <w:r>
        <w:sym w:font="Wingdings" w:char="F0E0"/>
      </w:r>
      <w:r>
        <w:t>Define Pricing Procedure Determination</w:t>
      </w:r>
      <w:r>
        <w:sym w:font="Wingdings" w:char="F0E0"/>
      </w:r>
      <w:r>
        <w:t xml:space="preserve">copied ZSK001 to our sales </w:t>
      </w:r>
      <w:proofErr w:type="gramStart"/>
      <w:r>
        <w:t>area</w:t>
      </w:r>
      <w:proofErr w:type="gramEnd"/>
    </w:p>
    <w:p w14:paraId="49EB4B9E" w14:textId="77777777" w:rsidR="00792435" w:rsidRDefault="00792435" w:rsidP="00792435">
      <w:pPr>
        <w:pStyle w:val="ListParagraph"/>
      </w:pPr>
    </w:p>
    <w:p w14:paraId="62C0BD3F" w14:textId="77777777" w:rsidR="00792435" w:rsidRDefault="00792435" w:rsidP="00792435">
      <w:pPr>
        <w:pStyle w:val="ListParagraph"/>
        <w:numPr>
          <w:ilvl w:val="2"/>
          <w:numId w:val="18"/>
        </w:numPr>
      </w:pPr>
      <w:r>
        <w:t xml:space="preserve">Any sales </w:t>
      </w:r>
      <w:proofErr w:type="gramStart"/>
      <w:r>
        <w:t>is</w:t>
      </w:r>
      <w:proofErr w:type="gramEnd"/>
      <w:r>
        <w:t xml:space="preserve"> done against the purchase order no. (PO) only</w:t>
      </w:r>
    </w:p>
    <w:p w14:paraId="1728F35B" w14:textId="77777777" w:rsidR="00792435" w:rsidRDefault="00792435" w:rsidP="00792435">
      <w:pPr>
        <w:pStyle w:val="ListParagraph"/>
        <w:numPr>
          <w:ilvl w:val="2"/>
          <w:numId w:val="18"/>
        </w:numPr>
      </w:pPr>
      <w:r>
        <w:t>Components of a sales document</w:t>
      </w:r>
    </w:p>
    <w:p w14:paraId="190C98E4" w14:textId="77777777" w:rsidR="00792435" w:rsidRDefault="00792435" w:rsidP="00792435">
      <w:pPr>
        <w:pStyle w:val="ListParagraph"/>
        <w:numPr>
          <w:ilvl w:val="3"/>
          <w:numId w:val="19"/>
        </w:numPr>
      </w:pPr>
      <w:r>
        <w:t>Header</w:t>
      </w:r>
    </w:p>
    <w:p w14:paraId="13522A76" w14:textId="77777777" w:rsidR="00792435" w:rsidRDefault="00792435" w:rsidP="00792435">
      <w:pPr>
        <w:pStyle w:val="ListParagraph"/>
        <w:numPr>
          <w:ilvl w:val="3"/>
          <w:numId w:val="19"/>
        </w:numPr>
      </w:pPr>
      <w:r>
        <w:t xml:space="preserve">Item </w:t>
      </w:r>
    </w:p>
    <w:p w14:paraId="5233BD38" w14:textId="77777777" w:rsidR="00792435" w:rsidRDefault="00792435" w:rsidP="00792435">
      <w:pPr>
        <w:pStyle w:val="ListParagraph"/>
        <w:numPr>
          <w:ilvl w:val="3"/>
          <w:numId w:val="19"/>
        </w:numPr>
      </w:pPr>
      <w:r>
        <w:t>Schedule Lines</w:t>
      </w:r>
    </w:p>
    <w:p w14:paraId="25EEEAB5" w14:textId="77777777" w:rsidR="00792435" w:rsidRDefault="00792435" w:rsidP="00792435">
      <w:pPr>
        <w:pStyle w:val="ListParagraph"/>
        <w:ind w:left="1080"/>
      </w:pPr>
    </w:p>
    <w:p w14:paraId="59AEE1AB" w14:textId="77777777" w:rsidR="00792435" w:rsidRDefault="00792435" w:rsidP="00792435">
      <w:pPr>
        <w:pStyle w:val="ListParagraph"/>
      </w:pPr>
    </w:p>
    <w:p w14:paraId="251434A4" w14:textId="77777777" w:rsidR="00792435" w:rsidRDefault="00792435" w:rsidP="00792435">
      <w:pPr>
        <w:pStyle w:val="ListParagraph"/>
        <w:numPr>
          <w:ilvl w:val="2"/>
          <w:numId w:val="18"/>
        </w:numPr>
      </w:pPr>
      <w:r>
        <w:t xml:space="preserve">Document </w:t>
      </w:r>
      <w:proofErr w:type="gramStart"/>
      <w:r>
        <w:t>Header :</w:t>
      </w:r>
      <w:proofErr w:type="gramEnd"/>
      <w:r>
        <w:t xml:space="preserve"> Configuration till PO Date is called Document Header</w:t>
      </w:r>
    </w:p>
    <w:p w14:paraId="1334310D" w14:textId="77777777" w:rsidR="00792435" w:rsidRDefault="00792435" w:rsidP="00792435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165E002F" wp14:editId="4016CF0E">
            <wp:extent cx="5035550" cy="3343457"/>
            <wp:effectExtent l="0" t="0" r="0" b="9525"/>
            <wp:docPr id="1649604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04177" name="Picture 1" descr="A screenshot of a computer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59" cy="335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7F69" w14:textId="77777777" w:rsidR="00792435" w:rsidRDefault="00792435" w:rsidP="00792435">
      <w:pPr>
        <w:pStyle w:val="ListParagraph"/>
        <w:ind w:left="0"/>
      </w:pPr>
      <w:r w:rsidRPr="00A86627">
        <w:rPr>
          <w:noProof/>
        </w:rPr>
        <w:drawing>
          <wp:inline distT="0" distB="0" distL="0" distR="0" wp14:anchorId="5410E740" wp14:editId="278458B8">
            <wp:extent cx="5105400" cy="3468459"/>
            <wp:effectExtent l="0" t="0" r="0" b="0"/>
            <wp:docPr id="1315921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21405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11847" cy="347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C81E" w14:textId="77777777" w:rsidR="00792435" w:rsidRDefault="00792435" w:rsidP="00792435">
      <w:pPr>
        <w:pStyle w:val="ListParagraph"/>
        <w:ind w:left="0"/>
      </w:pPr>
    </w:p>
    <w:p w14:paraId="24381319" w14:textId="77777777" w:rsidR="00792435" w:rsidRDefault="00792435" w:rsidP="00792435">
      <w:pPr>
        <w:pStyle w:val="ListParagraph"/>
        <w:numPr>
          <w:ilvl w:val="0"/>
          <w:numId w:val="16"/>
        </w:numPr>
      </w:pPr>
      <w:r>
        <w:t xml:space="preserve">Document Item: Clicking on material line we can get document </w:t>
      </w:r>
      <w:proofErr w:type="gramStart"/>
      <w:r>
        <w:t>item</w:t>
      </w:r>
      <w:proofErr w:type="gramEnd"/>
    </w:p>
    <w:p w14:paraId="3EF3474A" w14:textId="77777777" w:rsidR="00792435" w:rsidRDefault="00792435" w:rsidP="00792435">
      <w:pPr>
        <w:pStyle w:val="ListParagraph"/>
        <w:numPr>
          <w:ilvl w:val="0"/>
          <w:numId w:val="16"/>
        </w:numPr>
      </w:pPr>
      <w:r>
        <w:t xml:space="preserve">Incompletion </w:t>
      </w:r>
      <w:proofErr w:type="gramStart"/>
      <w:r>
        <w:t>log :</w:t>
      </w:r>
      <w:proofErr w:type="gramEnd"/>
      <w:r>
        <w:t xml:space="preserve"> After entering the details go to  Edit</w:t>
      </w:r>
      <w:r>
        <w:sym w:font="Wingdings" w:char="F0E0"/>
      </w:r>
      <w:r>
        <w:t>Incompletion log</w:t>
      </w:r>
    </w:p>
    <w:p w14:paraId="1602B3DB" w14:textId="77777777" w:rsidR="00792435" w:rsidRDefault="00792435" w:rsidP="00792435">
      <w:pPr>
        <w:pStyle w:val="ListParagraph"/>
      </w:pPr>
      <w:r>
        <w:t xml:space="preserve">It is used to check if anything is pending or not. After checking incompletion log </w:t>
      </w:r>
      <w:proofErr w:type="gramStart"/>
      <w:r>
        <w:t>only</w:t>
      </w:r>
      <w:proofErr w:type="gramEnd"/>
      <w:r>
        <w:t xml:space="preserve"> we should save it</w:t>
      </w:r>
    </w:p>
    <w:p w14:paraId="00BAA776" w14:textId="77777777" w:rsidR="00792435" w:rsidRDefault="00792435" w:rsidP="00792435">
      <w:pPr>
        <w:pStyle w:val="ListParagraph"/>
        <w:numPr>
          <w:ilvl w:val="0"/>
          <w:numId w:val="16"/>
        </w:numPr>
      </w:pPr>
      <w:r>
        <w:t xml:space="preserve">Schedule </w:t>
      </w:r>
      <w:proofErr w:type="gramStart"/>
      <w:r>
        <w:t>line :</w:t>
      </w:r>
      <w:proofErr w:type="gramEnd"/>
      <w:r>
        <w:t xml:space="preserve"> When it is going to be delivered </w:t>
      </w:r>
    </w:p>
    <w:p w14:paraId="13B7179C" w14:textId="77777777" w:rsidR="00792435" w:rsidRDefault="00792435" w:rsidP="00792435">
      <w:pPr>
        <w:pStyle w:val="ListParagraph"/>
        <w:ind w:left="1080"/>
      </w:pPr>
      <w:r>
        <w:t xml:space="preserve">Second line comes in schedule lines when the delivery date is in </w:t>
      </w:r>
      <w:proofErr w:type="gramStart"/>
      <w:r>
        <w:t>future</w:t>
      </w:r>
      <w:proofErr w:type="gramEnd"/>
    </w:p>
    <w:p w14:paraId="4FBDC9CB" w14:textId="77777777" w:rsidR="00792435" w:rsidRDefault="00792435" w:rsidP="00792435">
      <w:pPr>
        <w:pStyle w:val="ListParagraph"/>
      </w:pPr>
    </w:p>
    <w:p w14:paraId="164164A6" w14:textId="77777777" w:rsidR="00792435" w:rsidRDefault="00792435" w:rsidP="00792435">
      <w:pPr>
        <w:pStyle w:val="ListParagraph"/>
        <w:ind w:left="0"/>
      </w:pPr>
    </w:p>
    <w:p w14:paraId="65BF017B" w14:textId="77777777" w:rsidR="00792435" w:rsidRDefault="00792435" w:rsidP="00792435">
      <w:pPr>
        <w:pStyle w:val="ListParagraph"/>
        <w:ind w:left="0"/>
      </w:pPr>
      <w:r w:rsidRPr="00585494">
        <w:rPr>
          <w:noProof/>
        </w:rPr>
        <w:lastRenderedPageBreak/>
        <w:drawing>
          <wp:inline distT="0" distB="0" distL="0" distR="0" wp14:anchorId="1B4C55D9" wp14:editId="5A8638DA">
            <wp:extent cx="5731510" cy="2873375"/>
            <wp:effectExtent l="0" t="0" r="2540" b="3175"/>
            <wp:docPr id="670791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91752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A8F8" w14:textId="77777777" w:rsidR="00792435" w:rsidRDefault="00792435" w:rsidP="00792435">
      <w:pPr>
        <w:pStyle w:val="ListParagraph"/>
      </w:pPr>
    </w:p>
    <w:p w14:paraId="40671167" w14:textId="77777777" w:rsidR="00792435" w:rsidRDefault="00792435" w:rsidP="00792435">
      <w:pPr>
        <w:pStyle w:val="ListParagraph"/>
        <w:ind w:left="0"/>
      </w:pPr>
      <w:r w:rsidRPr="007D5BF1">
        <w:rPr>
          <w:noProof/>
        </w:rPr>
        <w:drawing>
          <wp:inline distT="0" distB="0" distL="0" distR="0" wp14:anchorId="6A3FE6EC" wp14:editId="308AE2DF">
            <wp:extent cx="5731510" cy="2867025"/>
            <wp:effectExtent l="0" t="0" r="2540" b="9525"/>
            <wp:docPr id="1764425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25851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2E78" w14:textId="77777777" w:rsidR="00792435" w:rsidRDefault="00792435" w:rsidP="00792435">
      <w:pPr>
        <w:pStyle w:val="ListParagraph"/>
        <w:ind w:left="360"/>
      </w:pPr>
      <w:r w:rsidRPr="00DA687A">
        <w:rPr>
          <w:noProof/>
        </w:rPr>
        <w:drawing>
          <wp:inline distT="0" distB="0" distL="0" distR="0" wp14:anchorId="5B2E5782" wp14:editId="46625A32">
            <wp:extent cx="5524120" cy="2745105"/>
            <wp:effectExtent l="0" t="0" r="635" b="0"/>
            <wp:docPr id="1751025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2594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31257" cy="274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770D" w14:textId="77777777" w:rsidR="00792435" w:rsidRDefault="00792435" w:rsidP="00792435">
      <w:pPr>
        <w:pStyle w:val="ListParagraph"/>
      </w:pPr>
    </w:p>
    <w:p w14:paraId="30B7162D" w14:textId="77777777" w:rsidR="00792435" w:rsidRPr="00D775A7" w:rsidRDefault="00792435" w:rsidP="00792435">
      <w:pPr>
        <w:pStyle w:val="ListParagraph"/>
        <w:numPr>
          <w:ilvl w:val="0"/>
          <w:numId w:val="16"/>
        </w:numPr>
        <w:rPr>
          <w:b/>
          <w:bCs/>
          <w:u w:val="single"/>
        </w:rPr>
      </w:pPr>
      <w:r w:rsidRPr="00D775A7">
        <w:rPr>
          <w:b/>
          <w:bCs/>
          <w:u w:val="single"/>
        </w:rPr>
        <w:t xml:space="preserve">QUOTATION (QT) </w:t>
      </w:r>
    </w:p>
    <w:p w14:paraId="7ADA77C3" w14:textId="77777777" w:rsidR="00792435" w:rsidRDefault="00792435" w:rsidP="00792435">
      <w:pPr>
        <w:pStyle w:val="ListParagraph"/>
      </w:pPr>
    </w:p>
    <w:p w14:paraId="2A31759E" w14:textId="77777777" w:rsidR="00792435" w:rsidRDefault="00792435" w:rsidP="00792435">
      <w:pPr>
        <w:pStyle w:val="ListParagraph"/>
      </w:pPr>
      <w:r>
        <w:t xml:space="preserve">VA21 </w:t>
      </w:r>
      <w:r>
        <w:sym w:font="Wingdings" w:char="F0E0"/>
      </w:r>
      <w:r>
        <w:t xml:space="preserve">to </w:t>
      </w:r>
      <w:proofErr w:type="gramStart"/>
      <w:r>
        <w:t>create</w:t>
      </w:r>
      <w:proofErr w:type="gramEnd"/>
    </w:p>
    <w:p w14:paraId="4679F8F4" w14:textId="77777777" w:rsidR="00792435" w:rsidRDefault="00792435" w:rsidP="00792435">
      <w:pPr>
        <w:pStyle w:val="ListParagraph"/>
      </w:pPr>
      <w:r>
        <w:t xml:space="preserve">VA22 </w:t>
      </w:r>
      <w:r>
        <w:sym w:font="Wingdings" w:char="F0E0"/>
      </w:r>
      <w:r>
        <w:t xml:space="preserve">to </w:t>
      </w:r>
      <w:proofErr w:type="gramStart"/>
      <w:r>
        <w:t>edit</w:t>
      </w:r>
      <w:proofErr w:type="gramEnd"/>
    </w:p>
    <w:p w14:paraId="50507837" w14:textId="77777777" w:rsidR="00792435" w:rsidRDefault="00792435" w:rsidP="00792435">
      <w:pPr>
        <w:pStyle w:val="ListParagraph"/>
      </w:pPr>
      <w:r>
        <w:t xml:space="preserve">VA23 </w:t>
      </w:r>
      <w:r>
        <w:sym w:font="Wingdings" w:char="F0E0"/>
      </w:r>
      <w:r>
        <w:t xml:space="preserve">to </w:t>
      </w:r>
      <w:proofErr w:type="gramStart"/>
      <w:r>
        <w:t>display</w:t>
      </w:r>
      <w:proofErr w:type="gramEnd"/>
    </w:p>
    <w:p w14:paraId="3A20AC13" w14:textId="77777777" w:rsidR="00792435" w:rsidRDefault="00792435" w:rsidP="00792435">
      <w:pPr>
        <w:pStyle w:val="ListParagraph"/>
      </w:pPr>
      <w:r>
        <w:t xml:space="preserve">VA25N </w:t>
      </w:r>
      <w:r>
        <w:sym w:font="Wingdings" w:char="F0E0"/>
      </w:r>
      <w:r>
        <w:t>to list</w:t>
      </w:r>
    </w:p>
    <w:p w14:paraId="1276236E" w14:textId="77777777" w:rsidR="00792435" w:rsidRDefault="00792435" w:rsidP="00792435">
      <w:pPr>
        <w:pStyle w:val="ListParagraph"/>
      </w:pPr>
    </w:p>
    <w:p w14:paraId="5939F439" w14:textId="77777777" w:rsidR="00792435" w:rsidRPr="00D775A7" w:rsidRDefault="00792435" w:rsidP="00792435">
      <w:pPr>
        <w:pStyle w:val="ListParagraph"/>
        <w:numPr>
          <w:ilvl w:val="0"/>
          <w:numId w:val="16"/>
        </w:numPr>
        <w:rPr>
          <w:b/>
          <w:bCs/>
          <w:u w:val="single"/>
        </w:rPr>
      </w:pPr>
      <w:r w:rsidRPr="00D775A7">
        <w:rPr>
          <w:b/>
          <w:bCs/>
          <w:u w:val="single"/>
        </w:rPr>
        <w:t>ORDER (OR)</w:t>
      </w:r>
    </w:p>
    <w:p w14:paraId="1F5B1091" w14:textId="77777777" w:rsidR="00792435" w:rsidRDefault="00792435" w:rsidP="00792435">
      <w:pPr>
        <w:pStyle w:val="ListParagraph"/>
      </w:pPr>
    </w:p>
    <w:p w14:paraId="039746B3" w14:textId="77777777" w:rsidR="00792435" w:rsidRDefault="00792435" w:rsidP="00792435">
      <w:pPr>
        <w:pStyle w:val="ListParagraph"/>
      </w:pPr>
      <w:r>
        <w:t>VA01</w:t>
      </w:r>
      <w:r>
        <w:sym w:font="Wingdings" w:char="F0E0"/>
      </w:r>
      <w:r>
        <w:t xml:space="preserve">to </w:t>
      </w:r>
      <w:proofErr w:type="gramStart"/>
      <w:r>
        <w:t>create</w:t>
      </w:r>
      <w:proofErr w:type="gramEnd"/>
    </w:p>
    <w:p w14:paraId="5D7FE118" w14:textId="77777777" w:rsidR="00792435" w:rsidRDefault="00792435" w:rsidP="00792435">
      <w:pPr>
        <w:pStyle w:val="ListParagraph"/>
      </w:pPr>
      <w:r>
        <w:t>VA02</w:t>
      </w:r>
      <w:r>
        <w:sym w:font="Wingdings" w:char="F0E0"/>
      </w:r>
      <w:r>
        <w:t xml:space="preserve">to </w:t>
      </w:r>
      <w:proofErr w:type="gramStart"/>
      <w:r>
        <w:t>edit</w:t>
      </w:r>
      <w:proofErr w:type="gramEnd"/>
    </w:p>
    <w:p w14:paraId="0DEB4C09" w14:textId="77777777" w:rsidR="00792435" w:rsidRDefault="00792435" w:rsidP="00792435">
      <w:pPr>
        <w:pStyle w:val="ListParagraph"/>
      </w:pPr>
      <w:r>
        <w:t>VA03</w:t>
      </w:r>
      <w:r>
        <w:sym w:font="Wingdings" w:char="F0E0"/>
      </w:r>
      <w:r>
        <w:t xml:space="preserve">to </w:t>
      </w:r>
      <w:proofErr w:type="gramStart"/>
      <w:r>
        <w:t>display</w:t>
      </w:r>
      <w:proofErr w:type="gramEnd"/>
    </w:p>
    <w:p w14:paraId="16D0A17B" w14:textId="77777777" w:rsidR="00792435" w:rsidRDefault="00792435" w:rsidP="00792435">
      <w:pPr>
        <w:pStyle w:val="ListParagraph"/>
      </w:pPr>
      <w:r>
        <w:t>VA05N</w:t>
      </w:r>
      <w:r>
        <w:sym w:font="Wingdings" w:char="F0E0"/>
      </w:r>
      <w:r>
        <w:t>to list</w:t>
      </w:r>
    </w:p>
    <w:p w14:paraId="5CCFA59A" w14:textId="77777777" w:rsidR="00792435" w:rsidRDefault="00792435" w:rsidP="00792435">
      <w:pPr>
        <w:pStyle w:val="ListParagraph"/>
      </w:pPr>
    </w:p>
    <w:p w14:paraId="2510EE72" w14:textId="77777777" w:rsidR="00792435" w:rsidRPr="00D775A7" w:rsidRDefault="00792435" w:rsidP="00792435">
      <w:pPr>
        <w:pStyle w:val="ListParagraph"/>
        <w:numPr>
          <w:ilvl w:val="0"/>
          <w:numId w:val="16"/>
        </w:numPr>
        <w:rPr>
          <w:b/>
          <w:bCs/>
          <w:u w:val="single"/>
        </w:rPr>
      </w:pPr>
      <w:r w:rsidRPr="00D775A7">
        <w:rPr>
          <w:b/>
          <w:bCs/>
          <w:u w:val="single"/>
        </w:rPr>
        <w:t>DELIVERY (LF)</w:t>
      </w:r>
    </w:p>
    <w:p w14:paraId="15985BAA" w14:textId="77777777" w:rsidR="00792435" w:rsidRDefault="00792435" w:rsidP="00792435">
      <w:pPr>
        <w:pStyle w:val="ListParagraph"/>
      </w:pPr>
      <w:r>
        <w:t>VL01N</w:t>
      </w:r>
      <w:r>
        <w:sym w:font="Wingdings" w:char="F0E0"/>
      </w:r>
      <w:r>
        <w:t xml:space="preserve">to </w:t>
      </w:r>
      <w:proofErr w:type="gramStart"/>
      <w:r>
        <w:t>create</w:t>
      </w:r>
      <w:proofErr w:type="gramEnd"/>
    </w:p>
    <w:p w14:paraId="110150D8" w14:textId="77777777" w:rsidR="00792435" w:rsidRDefault="00792435" w:rsidP="00792435">
      <w:pPr>
        <w:pStyle w:val="ListParagraph"/>
      </w:pPr>
      <w:r>
        <w:t xml:space="preserve">VL02N </w:t>
      </w:r>
      <w:r>
        <w:sym w:font="Wingdings" w:char="F0E0"/>
      </w:r>
      <w:r>
        <w:t xml:space="preserve">to </w:t>
      </w:r>
      <w:proofErr w:type="gramStart"/>
      <w:r>
        <w:t>edit</w:t>
      </w:r>
      <w:proofErr w:type="gramEnd"/>
    </w:p>
    <w:p w14:paraId="7A8717E7" w14:textId="77777777" w:rsidR="00792435" w:rsidRDefault="00792435" w:rsidP="00792435">
      <w:pPr>
        <w:pStyle w:val="ListParagraph"/>
      </w:pPr>
      <w:r>
        <w:t xml:space="preserve">VL03N </w:t>
      </w:r>
      <w:r>
        <w:sym w:font="Wingdings" w:char="F0E0"/>
      </w:r>
      <w:r>
        <w:t xml:space="preserve">to </w:t>
      </w:r>
      <w:proofErr w:type="gramStart"/>
      <w:r>
        <w:t>display</w:t>
      </w:r>
      <w:proofErr w:type="gramEnd"/>
    </w:p>
    <w:p w14:paraId="2BACE3EB" w14:textId="77777777" w:rsidR="00792435" w:rsidRDefault="00792435" w:rsidP="00792435">
      <w:pPr>
        <w:pStyle w:val="ListParagraph"/>
      </w:pPr>
      <w:r>
        <w:t xml:space="preserve">VL06 </w:t>
      </w:r>
      <w:r>
        <w:sym w:font="Wingdings" w:char="F0E0"/>
      </w:r>
      <w:r>
        <w:t>delivery monitor</w:t>
      </w:r>
    </w:p>
    <w:p w14:paraId="22B07089" w14:textId="77777777" w:rsidR="00792435" w:rsidRDefault="00792435" w:rsidP="00792435">
      <w:pPr>
        <w:pStyle w:val="ListParagraph"/>
      </w:pPr>
    </w:p>
    <w:p w14:paraId="65D9FA27" w14:textId="77777777" w:rsidR="00792435" w:rsidRDefault="00792435" w:rsidP="00792435">
      <w:pPr>
        <w:pStyle w:val="ListParagraph"/>
        <w:ind w:left="0"/>
      </w:pPr>
      <w:r w:rsidRPr="0084759E">
        <w:rPr>
          <w:noProof/>
        </w:rPr>
        <w:drawing>
          <wp:inline distT="0" distB="0" distL="0" distR="0" wp14:anchorId="78F56EC0" wp14:editId="7AA6B1FC">
            <wp:extent cx="5731510" cy="2699385"/>
            <wp:effectExtent l="0" t="0" r="2540" b="5715"/>
            <wp:docPr id="598356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56832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A7D2" w14:textId="77777777" w:rsidR="00792435" w:rsidRDefault="00792435" w:rsidP="00792435">
      <w:pPr>
        <w:pStyle w:val="ListParagraph"/>
      </w:pPr>
    </w:p>
    <w:p w14:paraId="28591495" w14:textId="77777777" w:rsidR="00792435" w:rsidRDefault="00792435" w:rsidP="00792435">
      <w:pPr>
        <w:pStyle w:val="ListParagraph"/>
        <w:numPr>
          <w:ilvl w:val="2"/>
          <w:numId w:val="20"/>
        </w:numPr>
      </w:pPr>
      <w:r>
        <w:t>Components in delivery</w:t>
      </w:r>
    </w:p>
    <w:p w14:paraId="7C77642E" w14:textId="77777777" w:rsidR="00792435" w:rsidRDefault="00792435" w:rsidP="00792435">
      <w:pPr>
        <w:pStyle w:val="ListParagraph"/>
        <w:ind w:left="1080"/>
      </w:pPr>
      <w:r>
        <w:t>Picking the delivery – Delivery quantity and picked quantity should be same</w:t>
      </w:r>
    </w:p>
    <w:p w14:paraId="0B4B2091" w14:textId="77777777" w:rsidR="00792435" w:rsidRDefault="00792435" w:rsidP="00792435">
      <w:pPr>
        <w:pStyle w:val="ListParagraph"/>
        <w:ind w:left="1080"/>
      </w:pPr>
      <w:r>
        <w:t xml:space="preserve">Post Goods Issue – If the accounting entries is done the goods is </w:t>
      </w:r>
      <w:proofErr w:type="gramStart"/>
      <w:r>
        <w:t>posted</w:t>
      </w:r>
      <w:proofErr w:type="gramEnd"/>
    </w:p>
    <w:p w14:paraId="5C2D04DC" w14:textId="77777777" w:rsidR="00792435" w:rsidRDefault="00792435" w:rsidP="00792435">
      <w:pPr>
        <w:pStyle w:val="ListParagraph"/>
        <w:ind w:left="0"/>
      </w:pPr>
      <w:r w:rsidRPr="00602015">
        <w:rPr>
          <w:noProof/>
        </w:rPr>
        <w:lastRenderedPageBreak/>
        <w:drawing>
          <wp:inline distT="0" distB="0" distL="0" distR="0" wp14:anchorId="680702A9" wp14:editId="6FFDFFCF">
            <wp:extent cx="5731510" cy="2847340"/>
            <wp:effectExtent l="0" t="0" r="2540" b="0"/>
            <wp:docPr id="1631980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80690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4FE0" w14:textId="77777777" w:rsidR="00792435" w:rsidRDefault="00792435" w:rsidP="00792435">
      <w:pPr>
        <w:pStyle w:val="ListParagraph"/>
        <w:ind w:left="1080"/>
      </w:pPr>
    </w:p>
    <w:p w14:paraId="60A52A0D" w14:textId="77777777" w:rsidR="00792435" w:rsidRDefault="00792435" w:rsidP="00792435">
      <w:pPr>
        <w:pStyle w:val="ListParagraph"/>
      </w:pPr>
    </w:p>
    <w:p w14:paraId="3B4B2138" w14:textId="77777777" w:rsidR="00792435" w:rsidRDefault="00792435" w:rsidP="00792435">
      <w:pPr>
        <w:pStyle w:val="ListParagraph"/>
        <w:numPr>
          <w:ilvl w:val="2"/>
          <w:numId w:val="20"/>
        </w:numPr>
      </w:pPr>
      <w:r>
        <w:t>Viewing Material Document from delivery document</w:t>
      </w:r>
    </w:p>
    <w:p w14:paraId="4C463BC8" w14:textId="77777777" w:rsidR="00792435" w:rsidRDefault="00792435" w:rsidP="00792435">
      <w:pPr>
        <w:pStyle w:val="ListParagraph"/>
        <w:ind w:left="1080"/>
      </w:pPr>
      <w:r>
        <w:t xml:space="preserve">Go to the document flow </w:t>
      </w:r>
      <w:r>
        <w:sym w:font="Wingdings" w:char="F0E0"/>
      </w:r>
      <w:r>
        <w:t xml:space="preserve"> Goods Issue </w:t>
      </w:r>
      <w:proofErr w:type="gramStart"/>
      <w:r>
        <w:t>+  Display</w:t>
      </w:r>
      <w:proofErr w:type="gramEnd"/>
      <w:r>
        <w:t xml:space="preserve"> document </w:t>
      </w:r>
      <w:r>
        <w:sym w:font="Wingdings" w:char="F0E0"/>
      </w:r>
      <w:r>
        <w:t>Accounting Document</w:t>
      </w:r>
    </w:p>
    <w:p w14:paraId="3D704AB6" w14:textId="77777777" w:rsidR="00792435" w:rsidRDefault="00792435" w:rsidP="00792435">
      <w:pPr>
        <w:pStyle w:val="ListParagraph"/>
        <w:ind w:left="0"/>
      </w:pPr>
      <w:r w:rsidRPr="001C5057">
        <w:rPr>
          <w:noProof/>
        </w:rPr>
        <w:drawing>
          <wp:inline distT="0" distB="0" distL="0" distR="0" wp14:anchorId="7E4B900C" wp14:editId="33E21346">
            <wp:extent cx="5731510" cy="1935480"/>
            <wp:effectExtent l="0" t="0" r="2540" b="7620"/>
            <wp:docPr id="1558201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0108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06E7" w14:textId="77777777" w:rsidR="00792435" w:rsidRDefault="00792435" w:rsidP="00792435">
      <w:pPr>
        <w:pStyle w:val="ListParagraph"/>
        <w:ind w:left="0"/>
      </w:pPr>
      <w:r w:rsidRPr="00CB554D">
        <w:rPr>
          <w:noProof/>
        </w:rPr>
        <w:drawing>
          <wp:inline distT="0" distB="0" distL="0" distR="0" wp14:anchorId="030A221A" wp14:editId="36CADF5E">
            <wp:extent cx="5731510" cy="2126615"/>
            <wp:effectExtent l="0" t="0" r="2540" b="6985"/>
            <wp:docPr id="91903236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32365" name="Picture 1" descr="A screenshot of a computer scree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9D24" w14:textId="77777777" w:rsidR="00792435" w:rsidRDefault="00792435" w:rsidP="00792435">
      <w:pPr>
        <w:pStyle w:val="ListParagraph"/>
        <w:ind w:left="1080"/>
      </w:pPr>
    </w:p>
    <w:p w14:paraId="41E14405" w14:textId="77777777" w:rsidR="00792435" w:rsidRDefault="00792435" w:rsidP="00792435">
      <w:pPr>
        <w:pStyle w:val="ListParagraph"/>
        <w:ind w:left="1080"/>
      </w:pPr>
    </w:p>
    <w:p w14:paraId="79FB5AC4" w14:textId="77777777" w:rsidR="00792435" w:rsidRDefault="00792435" w:rsidP="00792435">
      <w:pPr>
        <w:pStyle w:val="ListParagraph"/>
        <w:numPr>
          <w:ilvl w:val="2"/>
          <w:numId w:val="20"/>
        </w:numPr>
      </w:pPr>
      <w:r>
        <w:t>Viewing Sales Order Document from delivery document</w:t>
      </w:r>
    </w:p>
    <w:p w14:paraId="3AD60112" w14:textId="77777777" w:rsidR="00792435" w:rsidRDefault="00792435" w:rsidP="00792435">
      <w:pPr>
        <w:pStyle w:val="ListParagraph"/>
        <w:ind w:left="1080"/>
      </w:pPr>
      <w:r>
        <w:t xml:space="preserve">Document flow </w:t>
      </w:r>
      <w:r>
        <w:sym w:font="Wingdings" w:char="F0E0"/>
      </w:r>
      <w:r>
        <w:t xml:space="preserve"> Sales Document </w:t>
      </w:r>
      <w:proofErr w:type="gramStart"/>
      <w:r>
        <w:t>+  Display</w:t>
      </w:r>
      <w:proofErr w:type="gramEnd"/>
      <w:r>
        <w:t xml:space="preserve"> document</w:t>
      </w:r>
    </w:p>
    <w:p w14:paraId="3EF3F0B9" w14:textId="77777777" w:rsidR="00792435" w:rsidRDefault="00792435" w:rsidP="00792435">
      <w:pPr>
        <w:pStyle w:val="ListParagraph"/>
        <w:ind w:left="0"/>
      </w:pPr>
      <w:r w:rsidRPr="00EB75F6">
        <w:rPr>
          <w:noProof/>
        </w:rPr>
        <w:lastRenderedPageBreak/>
        <w:drawing>
          <wp:inline distT="0" distB="0" distL="0" distR="0" wp14:anchorId="1FE7DB2A" wp14:editId="1CCFA5B7">
            <wp:extent cx="5731510" cy="1927225"/>
            <wp:effectExtent l="0" t="0" r="2540" b="0"/>
            <wp:docPr id="1368147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47481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B33D" w14:textId="77777777" w:rsidR="00792435" w:rsidRDefault="00792435" w:rsidP="00792435">
      <w:pPr>
        <w:pStyle w:val="ListParagraph"/>
        <w:ind w:left="0"/>
      </w:pPr>
      <w:r w:rsidRPr="00E63FEA">
        <w:rPr>
          <w:noProof/>
        </w:rPr>
        <w:drawing>
          <wp:inline distT="0" distB="0" distL="0" distR="0" wp14:anchorId="65150D95" wp14:editId="73B6FE7E">
            <wp:extent cx="5731510" cy="3422650"/>
            <wp:effectExtent l="0" t="0" r="2540" b="6350"/>
            <wp:docPr id="399330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30766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F052" w14:textId="77777777" w:rsidR="00792435" w:rsidRPr="00D775A7" w:rsidRDefault="00792435" w:rsidP="00792435">
      <w:pPr>
        <w:pStyle w:val="ListParagraph"/>
        <w:numPr>
          <w:ilvl w:val="0"/>
          <w:numId w:val="16"/>
        </w:numPr>
        <w:rPr>
          <w:b/>
          <w:bCs/>
          <w:u w:val="single"/>
        </w:rPr>
      </w:pPr>
      <w:r w:rsidRPr="00D775A7">
        <w:rPr>
          <w:b/>
          <w:bCs/>
          <w:u w:val="single"/>
        </w:rPr>
        <w:t>BILLING (F2)</w:t>
      </w:r>
    </w:p>
    <w:p w14:paraId="496E465E" w14:textId="77777777" w:rsidR="00792435" w:rsidRDefault="00792435" w:rsidP="00792435">
      <w:pPr>
        <w:pStyle w:val="ListParagraph"/>
      </w:pPr>
      <w:r>
        <w:t>VF01</w:t>
      </w:r>
      <w:r>
        <w:sym w:font="Wingdings" w:char="F0E0"/>
      </w:r>
      <w:r>
        <w:t xml:space="preserve">to </w:t>
      </w:r>
      <w:proofErr w:type="gramStart"/>
      <w:r>
        <w:t>create</w:t>
      </w:r>
      <w:proofErr w:type="gramEnd"/>
    </w:p>
    <w:p w14:paraId="268E500D" w14:textId="77777777" w:rsidR="00792435" w:rsidRDefault="00792435" w:rsidP="00792435">
      <w:pPr>
        <w:pStyle w:val="ListParagraph"/>
      </w:pPr>
      <w:r>
        <w:t>VF02</w:t>
      </w:r>
      <w:r>
        <w:sym w:font="Wingdings" w:char="F0E0"/>
      </w:r>
      <w:r>
        <w:t xml:space="preserve">to </w:t>
      </w:r>
      <w:proofErr w:type="gramStart"/>
      <w:r>
        <w:t>edit</w:t>
      </w:r>
      <w:proofErr w:type="gramEnd"/>
    </w:p>
    <w:p w14:paraId="3CA1DCA3" w14:textId="77777777" w:rsidR="00792435" w:rsidRDefault="00792435" w:rsidP="00792435">
      <w:pPr>
        <w:pStyle w:val="ListParagraph"/>
      </w:pPr>
      <w:r>
        <w:t>VF03</w:t>
      </w:r>
      <w:r>
        <w:sym w:font="Wingdings" w:char="F0E0"/>
      </w:r>
      <w:r>
        <w:t xml:space="preserve">to </w:t>
      </w:r>
      <w:proofErr w:type="gramStart"/>
      <w:r>
        <w:t>display</w:t>
      </w:r>
      <w:proofErr w:type="gramEnd"/>
    </w:p>
    <w:p w14:paraId="289A31DB" w14:textId="77777777" w:rsidR="00792435" w:rsidRDefault="00792435" w:rsidP="00792435">
      <w:pPr>
        <w:pStyle w:val="ListParagraph"/>
      </w:pPr>
      <w:r>
        <w:t>VF05N</w:t>
      </w:r>
      <w:r>
        <w:sym w:font="Wingdings" w:char="F0E0"/>
      </w:r>
      <w:r>
        <w:t>to list</w:t>
      </w:r>
    </w:p>
    <w:p w14:paraId="3E7773D4" w14:textId="77777777" w:rsidR="00792435" w:rsidRDefault="00792435" w:rsidP="00792435">
      <w:pPr>
        <w:pStyle w:val="ListParagraph"/>
        <w:ind w:left="0"/>
      </w:pPr>
      <w:r w:rsidRPr="0031283A">
        <w:rPr>
          <w:noProof/>
        </w:rPr>
        <w:lastRenderedPageBreak/>
        <w:drawing>
          <wp:inline distT="0" distB="0" distL="0" distR="0" wp14:anchorId="4E4E2128" wp14:editId="265ADF43">
            <wp:extent cx="5731510" cy="3536950"/>
            <wp:effectExtent l="0" t="0" r="2540" b="6350"/>
            <wp:docPr id="771584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84795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5A9F" w14:textId="77777777" w:rsidR="00792435" w:rsidRDefault="00792435" w:rsidP="00792435">
      <w:pPr>
        <w:pStyle w:val="ListParagraph"/>
        <w:ind w:left="360"/>
      </w:pPr>
      <w:r w:rsidRPr="00E40CA7">
        <w:rPr>
          <w:noProof/>
        </w:rPr>
        <w:drawing>
          <wp:inline distT="0" distB="0" distL="0" distR="0" wp14:anchorId="0733DE1E" wp14:editId="6BDCD107">
            <wp:extent cx="5731510" cy="2853055"/>
            <wp:effectExtent l="0" t="0" r="2540" b="4445"/>
            <wp:docPr id="1621287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87297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27A2" w14:textId="77777777" w:rsidR="00792435" w:rsidRDefault="00792435" w:rsidP="00792435">
      <w:pPr>
        <w:pStyle w:val="ListParagraph"/>
      </w:pPr>
    </w:p>
    <w:p w14:paraId="1F75293A" w14:textId="77777777" w:rsidR="00792435" w:rsidRPr="00D775A7" w:rsidRDefault="00792435" w:rsidP="00792435">
      <w:pPr>
        <w:pStyle w:val="ListParagraph"/>
        <w:numPr>
          <w:ilvl w:val="0"/>
          <w:numId w:val="16"/>
        </w:numPr>
        <w:rPr>
          <w:b/>
          <w:bCs/>
          <w:u w:val="single"/>
        </w:rPr>
      </w:pPr>
      <w:r w:rsidRPr="00D775A7">
        <w:rPr>
          <w:b/>
          <w:bCs/>
          <w:u w:val="single"/>
        </w:rPr>
        <w:t>SHIPPING POINT DETERMINATION</w:t>
      </w:r>
    </w:p>
    <w:p w14:paraId="6CBB5276" w14:textId="77777777" w:rsidR="00792435" w:rsidRDefault="00792435" w:rsidP="00792435">
      <w:pPr>
        <w:pStyle w:val="ListParagraph"/>
      </w:pPr>
    </w:p>
    <w:p w14:paraId="69576224" w14:textId="77777777" w:rsidR="00792435" w:rsidRDefault="00792435" w:rsidP="00792435">
      <w:pPr>
        <w:pStyle w:val="ListParagraph"/>
      </w:pPr>
      <w:r>
        <w:t>SPRO</w:t>
      </w:r>
      <w:r>
        <w:sym w:font="Wingdings" w:char="F0E0"/>
      </w:r>
      <w:r>
        <w:t xml:space="preserve">Logistics Execution </w:t>
      </w:r>
      <w:r>
        <w:sym w:font="Wingdings" w:char="F0E0"/>
      </w:r>
      <w:r>
        <w:t>Shipping</w:t>
      </w:r>
      <w:r>
        <w:sym w:font="Wingdings" w:char="F0E0"/>
      </w:r>
      <w:r>
        <w:t>Basic Shipping Functions</w:t>
      </w:r>
      <w:r>
        <w:sym w:font="Wingdings" w:char="F0E0"/>
      </w:r>
      <w:r>
        <w:t>Shipping Point and Goods Receiving Point Determination</w:t>
      </w:r>
      <w:r>
        <w:sym w:font="Wingdings" w:char="F0E0"/>
      </w:r>
      <w:r>
        <w:t>Assign Shipping Points</w:t>
      </w:r>
      <w:r>
        <w:sym w:font="Wingdings" w:char="F0E0"/>
      </w:r>
      <w:r>
        <w:t>Position</w:t>
      </w:r>
      <w:r>
        <w:sym w:font="Wingdings" w:char="F0E0"/>
      </w:r>
      <w:r>
        <w:t>Shipping condition-01, Loading Group-0001, Plant</w:t>
      </w:r>
    </w:p>
    <w:p w14:paraId="585CE0DC" w14:textId="77777777" w:rsidR="00792435" w:rsidRDefault="00792435" w:rsidP="00792435">
      <w:pPr>
        <w:pStyle w:val="ListParagraph"/>
      </w:pPr>
    </w:p>
    <w:p w14:paraId="7E2B3355" w14:textId="77777777" w:rsidR="00792435" w:rsidRDefault="00792435" w:rsidP="00792435">
      <w:pPr>
        <w:pStyle w:val="ListParagraph"/>
        <w:ind w:left="0"/>
      </w:pPr>
      <w:r w:rsidRPr="007D4E3D">
        <w:rPr>
          <w:noProof/>
        </w:rPr>
        <w:lastRenderedPageBreak/>
        <w:drawing>
          <wp:inline distT="0" distB="0" distL="0" distR="0" wp14:anchorId="114BF939" wp14:editId="2AA4C6F7">
            <wp:extent cx="5731510" cy="3517900"/>
            <wp:effectExtent l="0" t="0" r="2540" b="6350"/>
            <wp:docPr id="959204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04455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34CB" w14:textId="77777777" w:rsidR="00792435" w:rsidRDefault="00792435" w:rsidP="00792435">
      <w:pPr>
        <w:pStyle w:val="ListParagraph"/>
        <w:ind w:left="0"/>
      </w:pPr>
      <w:r w:rsidRPr="00F30270">
        <w:rPr>
          <w:noProof/>
        </w:rPr>
        <w:drawing>
          <wp:inline distT="0" distB="0" distL="0" distR="0" wp14:anchorId="0E71C19B" wp14:editId="3D1D22E9">
            <wp:extent cx="5731510" cy="3617595"/>
            <wp:effectExtent l="0" t="0" r="2540" b="1905"/>
            <wp:docPr id="1778280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80630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45C2" w14:textId="77777777" w:rsidR="00792435" w:rsidRDefault="00792435" w:rsidP="00792435">
      <w:pPr>
        <w:pStyle w:val="ListParagraph"/>
        <w:ind w:left="0"/>
      </w:pPr>
      <w:r w:rsidRPr="00077FA6">
        <w:rPr>
          <w:noProof/>
        </w:rPr>
        <w:lastRenderedPageBreak/>
        <w:drawing>
          <wp:inline distT="0" distB="0" distL="0" distR="0" wp14:anchorId="21D1290D" wp14:editId="70209A7B">
            <wp:extent cx="5731510" cy="4076065"/>
            <wp:effectExtent l="0" t="0" r="2540" b="635"/>
            <wp:docPr id="1512869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69819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0089" w14:textId="77777777" w:rsidR="00792435" w:rsidRDefault="00792435" w:rsidP="00792435"/>
    <w:p w14:paraId="5DF57889" w14:textId="77777777" w:rsidR="00792435" w:rsidRDefault="00792435" w:rsidP="00792435">
      <w:pPr>
        <w:ind w:left="720"/>
      </w:pPr>
    </w:p>
    <w:p w14:paraId="2D1E07D9" w14:textId="77777777" w:rsidR="00792435" w:rsidRDefault="00792435" w:rsidP="00792435">
      <w:pPr>
        <w:ind w:left="720"/>
      </w:pPr>
    </w:p>
    <w:p w14:paraId="741FCEC5" w14:textId="77777777" w:rsidR="00792435" w:rsidRDefault="00792435" w:rsidP="00792435">
      <w:pPr>
        <w:ind w:left="720"/>
      </w:pPr>
    </w:p>
    <w:p w14:paraId="753C4345" w14:textId="77777777" w:rsidR="00BA6493" w:rsidRDefault="00BA6493" w:rsidP="00C55140">
      <w:pPr>
        <w:jc w:val="center"/>
        <w:rPr>
          <w:sz w:val="44"/>
          <w:szCs w:val="44"/>
        </w:rPr>
      </w:pPr>
    </w:p>
    <w:p w14:paraId="7C0840EF" w14:textId="77777777" w:rsidR="00BA6493" w:rsidRDefault="00BA6493" w:rsidP="00C55140">
      <w:pPr>
        <w:jc w:val="center"/>
        <w:rPr>
          <w:sz w:val="44"/>
          <w:szCs w:val="44"/>
        </w:rPr>
      </w:pPr>
    </w:p>
    <w:p w14:paraId="2DEE2FAF" w14:textId="77777777" w:rsidR="0039712E" w:rsidRDefault="0039712E" w:rsidP="00C55140">
      <w:pPr>
        <w:jc w:val="center"/>
        <w:rPr>
          <w:sz w:val="44"/>
          <w:szCs w:val="44"/>
        </w:rPr>
      </w:pPr>
    </w:p>
    <w:p w14:paraId="3F6EDB53" w14:textId="4F870FD0" w:rsidR="002D4382" w:rsidRDefault="002D4382" w:rsidP="00C55140">
      <w:pPr>
        <w:jc w:val="center"/>
        <w:rPr>
          <w:sz w:val="44"/>
          <w:szCs w:val="44"/>
        </w:rPr>
      </w:pPr>
    </w:p>
    <w:p w14:paraId="0B767422" w14:textId="77777777" w:rsidR="002D4382" w:rsidRDefault="002D4382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08EB8CD9" w14:textId="0D863067" w:rsidR="003E6B5A" w:rsidRDefault="002D4382" w:rsidP="00C55140">
      <w:pPr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CMIR</w:t>
      </w:r>
    </w:p>
    <w:p w14:paraId="216E4247" w14:textId="77777777" w:rsidR="00F32970" w:rsidRPr="00410CAB" w:rsidRDefault="00F32970" w:rsidP="00F32970">
      <w:pPr>
        <w:rPr>
          <w:b/>
          <w:bCs/>
          <w:sz w:val="28"/>
          <w:szCs w:val="28"/>
          <w:lang w:val="en-US"/>
        </w:rPr>
      </w:pPr>
      <w:r w:rsidRPr="00410CAB">
        <w:rPr>
          <w:b/>
          <w:bCs/>
          <w:sz w:val="28"/>
          <w:szCs w:val="28"/>
          <w:lang w:val="en-US"/>
        </w:rPr>
        <w:t>Customer Material Info Record (CMIR): -</w:t>
      </w:r>
    </w:p>
    <w:p w14:paraId="3BFB5367" w14:textId="4E1E58F5" w:rsidR="0032766B" w:rsidRPr="0032766B" w:rsidRDefault="0032766B" w:rsidP="00F32970">
      <w:pPr>
        <w:spacing w:after="0"/>
        <w:rPr>
          <w:b/>
          <w:bCs/>
          <w:sz w:val="24"/>
          <w:szCs w:val="24"/>
          <w:lang w:val="en-US"/>
        </w:rPr>
      </w:pPr>
      <w:r w:rsidRPr="0032766B">
        <w:rPr>
          <w:b/>
          <w:bCs/>
          <w:sz w:val="24"/>
          <w:szCs w:val="24"/>
          <w:lang w:val="en-US"/>
        </w:rPr>
        <w:t>T - C</w:t>
      </w:r>
      <w:r w:rsidR="00F32970" w:rsidRPr="0032766B">
        <w:rPr>
          <w:b/>
          <w:bCs/>
          <w:sz w:val="24"/>
          <w:szCs w:val="24"/>
          <w:lang w:val="en-US"/>
        </w:rPr>
        <w:t xml:space="preserve">ode </w:t>
      </w:r>
    </w:p>
    <w:p w14:paraId="180C8326" w14:textId="32D3B257" w:rsidR="0032766B" w:rsidRDefault="0032766B" w:rsidP="00F32970">
      <w:p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 - </w:t>
      </w:r>
      <w:r w:rsidR="00F32970" w:rsidRPr="00140898">
        <w:rPr>
          <w:sz w:val="24"/>
          <w:szCs w:val="24"/>
          <w:lang w:val="en-US"/>
        </w:rPr>
        <w:t>VD51</w:t>
      </w:r>
    </w:p>
    <w:p w14:paraId="67C421C9" w14:textId="01AA6181" w:rsidR="0032766B" w:rsidRDefault="0032766B" w:rsidP="00F32970">
      <w:p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Edit - </w:t>
      </w:r>
      <w:r w:rsidR="00F32970" w:rsidRPr="00140898">
        <w:rPr>
          <w:sz w:val="24"/>
          <w:szCs w:val="24"/>
          <w:lang w:val="en-US"/>
        </w:rPr>
        <w:t>VD52</w:t>
      </w:r>
    </w:p>
    <w:p w14:paraId="70474CA3" w14:textId="021CD978" w:rsidR="0032766B" w:rsidRDefault="0032766B" w:rsidP="00F32970">
      <w:p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View - </w:t>
      </w:r>
      <w:r w:rsidR="00F32970" w:rsidRPr="00140898">
        <w:rPr>
          <w:sz w:val="24"/>
          <w:szCs w:val="24"/>
          <w:lang w:val="en-US"/>
        </w:rPr>
        <w:t>VD53</w:t>
      </w:r>
    </w:p>
    <w:p w14:paraId="1DF152B2" w14:textId="29D257DF" w:rsidR="00F32970" w:rsidRPr="00140898" w:rsidRDefault="0032766B" w:rsidP="00F32970">
      <w:p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List - </w:t>
      </w:r>
      <w:r w:rsidR="00F32970" w:rsidRPr="00140898">
        <w:rPr>
          <w:sz w:val="24"/>
          <w:szCs w:val="24"/>
          <w:lang w:val="en-US"/>
        </w:rPr>
        <w:t>VD59</w:t>
      </w:r>
    </w:p>
    <w:p w14:paraId="4DFE3348" w14:textId="77777777" w:rsidR="00F32970" w:rsidRPr="00140898" w:rsidRDefault="00F32970" w:rsidP="00F32970">
      <w:pPr>
        <w:spacing w:after="0"/>
        <w:rPr>
          <w:sz w:val="24"/>
          <w:szCs w:val="24"/>
          <w:lang w:val="en-US"/>
        </w:rPr>
      </w:pPr>
      <w:r w:rsidRPr="00140898">
        <w:rPr>
          <w:sz w:val="24"/>
          <w:szCs w:val="24"/>
          <w:lang w:val="en-US"/>
        </w:rPr>
        <w:br/>
        <w:t>Note: - To copy anything in SAP use CTRL+Y</w:t>
      </w:r>
    </w:p>
    <w:p w14:paraId="2C0228F9" w14:textId="77777777" w:rsidR="00F32970" w:rsidRPr="00140898" w:rsidRDefault="00F32970" w:rsidP="00F32970">
      <w:pPr>
        <w:spacing w:after="0"/>
        <w:rPr>
          <w:sz w:val="24"/>
          <w:szCs w:val="24"/>
          <w:lang w:val="en-US"/>
        </w:rPr>
      </w:pPr>
    </w:p>
    <w:p w14:paraId="69EAADCC" w14:textId="77777777" w:rsidR="00F32970" w:rsidRPr="00140898" w:rsidRDefault="00F32970" w:rsidP="00F32970">
      <w:pPr>
        <w:rPr>
          <w:sz w:val="24"/>
          <w:szCs w:val="24"/>
          <w:lang w:val="en-US"/>
        </w:rPr>
      </w:pPr>
      <w:r w:rsidRPr="00140898">
        <w:rPr>
          <w:sz w:val="24"/>
          <w:szCs w:val="24"/>
          <w:highlight w:val="yellow"/>
          <w:lang w:val="en-US"/>
        </w:rPr>
        <w:t>CMIR is used to connect legacy system to new system.</w:t>
      </w:r>
      <w:r w:rsidRPr="00140898">
        <w:rPr>
          <w:sz w:val="24"/>
          <w:szCs w:val="24"/>
          <w:lang w:val="en-US"/>
        </w:rPr>
        <w:br/>
      </w:r>
      <w:r w:rsidRPr="00140898">
        <w:rPr>
          <w:sz w:val="24"/>
          <w:szCs w:val="24"/>
          <w:lang w:val="en-US"/>
        </w:rPr>
        <w:br/>
        <w:t>While creating CMIR after entering material no. and Cust</w:t>
      </w:r>
      <w:r>
        <w:rPr>
          <w:sz w:val="24"/>
          <w:szCs w:val="24"/>
          <w:lang w:val="en-US"/>
        </w:rPr>
        <w:t xml:space="preserve">omer </w:t>
      </w:r>
      <w:r w:rsidRPr="00140898">
        <w:rPr>
          <w:sz w:val="24"/>
          <w:szCs w:val="24"/>
          <w:lang w:val="en-US"/>
        </w:rPr>
        <w:t>material click on detail button to add additional details.</w:t>
      </w:r>
    </w:p>
    <w:p w14:paraId="6B1A670A" w14:textId="77777777" w:rsidR="00F32970" w:rsidRDefault="00F32970" w:rsidP="00F32970">
      <w:pPr>
        <w:rPr>
          <w:lang w:val="en-US"/>
        </w:rPr>
      </w:pPr>
      <w:r w:rsidRPr="00810554">
        <w:rPr>
          <w:noProof/>
          <w:lang w:val="en-US"/>
        </w:rPr>
        <w:drawing>
          <wp:inline distT="0" distB="0" distL="0" distR="0" wp14:anchorId="388C70BE" wp14:editId="7ECDF97C">
            <wp:extent cx="5333525" cy="2761307"/>
            <wp:effectExtent l="0" t="0" r="635" b="1270"/>
            <wp:docPr id="1845006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06808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71096" cy="278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D51A" w14:textId="77777777" w:rsidR="00F32970" w:rsidRDefault="00F32970" w:rsidP="00F32970">
      <w:pPr>
        <w:rPr>
          <w:lang w:val="en-US"/>
        </w:rPr>
      </w:pPr>
      <w:r w:rsidRPr="00140898">
        <w:rPr>
          <w:sz w:val="24"/>
          <w:szCs w:val="24"/>
          <w:lang w:val="en-US"/>
        </w:rPr>
        <w:lastRenderedPageBreak/>
        <w:t>Following details can be added or edited in detail tab of CMIR</w:t>
      </w:r>
      <w:r>
        <w:rPr>
          <w:lang w:val="en-US"/>
        </w:rPr>
        <w:br/>
      </w:r>
      <w:r w:rsidRPr="004E4629">
        <w:rPr>
          <w:noProof/>
          <w:lang w:val="en-US"/>
        </w:rPr>
        <w:drawing>
          <wp:inline distT="0" distB="0" distL="0" distR="0" wp14:anchorId="3EE8FE1C" wp14:editId="0B695FF3">
            <wp:extent cx="5333365" cy="2734635"/>
            <wp:effectExtent l="0" t="0" r="635" b="8890"/>
            <wp:docPr id="1238775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75009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66514" cy="275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4AFF" w14:textId="77777777" w:rsidR="00F32970" w:rsidRDefault="00F32970" w:rsidP="00F32970">
      <w:pPr>
        <w:rPr>
          <w:lang w:val="en-US"/>
        </w:rPr>
      </w:pPr>
    </w:p>
    <w:p w14:paraId="087CD88E" w14:textId="77777777" w:rsidR="00F32970" w:rsidRPr="00140898" w:rsidRDefault="00F32970" w:rsidP="00F32970">
      <w:pPr>
        <w:rPr>
          <w:sz w:val="24"/>
          <w:szCs w:val="24"/>
          <w:lang w:val="en-US"/>
        </w:rPr>
      </w:pPr>
      <w:r w:rsidRPr="0032766B">
        <w:rPr>
          <w:b/>
          <w:bCs/>
          <w:sz w:val="24"/>
          <w:szCs w:val="24"/>
          <w:lang w:val="en-US"/>
        </w:rPr>
        <w:t>Q) Where/How is the plant defaulted and what is the hierarchy?</w:t>
      </w:r>
      <w:r w:rsidRPr="00140898">
        <w:rPr>
          <w:sz w:val="24"/>
          <w:szCs w:val="24"/>
          <w:lang w:val="en-US"/>
        </w:rPr>
        <w:br/>
        <w:t>A) It is defaulted in CMIR. Plant given in CMIR has precedence that any other place like customer master or material master.</w:t>
      </w:r>
    </w:p>
    <w:p w14:paraId="0DE83CB9" w14:textId="77777777" w:rsidR="00F32970" w:rsidRDefault="00F32970" w:rsidP="00C55140">
      <w:pPr>
        <w:jc w:val="center"/>
        <w:rPr>
          <w:sz w:val="44"/>
          <w:szCs w:val="44"/>
        </w:rPr>
      </w:pPr>
    </w:p>
    <w:p w14:paraId="6FFB87F4" w14:textId="77777777" w:rsidR="003E6B5A" w:rsidRDefault="003E6B5A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29787751" w14:textId="2038B8A3" w:rsidR="00033CEC" w:rsidRDefault="003E6B5A" w:rsidP="00C55140">
      <w:pPr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SALES DOCUMENT TYPE</w:t>
      </w:r>
    </w:p>
    <w:p w14:paraId="3CBC7109" w14:textId="77777777" w:rsidR="00CC0D0E" w:rsidRDefault="00CC0D0E" w:rsidP="00CC0D0E">
      <w:pPr>
        <w:rPr>
          <w:b/>
          <w:bCs/>
          <w:sz w:val="28"/>
          <w:szCs w:val="28"/>
          <w:lang w:val="en-US"/>
        </w:rPr>
      </w:pPr>
      <w:r w:rsidRPr="00B94F1C">
        <w:rPr>
          <w:b/>
          <w:bCs/>
          <w:sz w:val="28"/>
          <w:szCs w:val="28"/>
          <w:lang w:val="en-US"/>
        </w:rPr>
        <w:t>Sales Document Type: -</w:t>
      </w:r>
    </w:p>
    <w:p w14:paraId="244935EC" w14:textId="0E6A21A1" w:rsidR="00CC0D0E" w:rsidRDefault="00CC0D0E" w:rsidP="00CC0D0E">
      <w:pPr>
        <w:rPr>
          <w:sz w:val="24"/>
          <w:szCs w:val="24"/>
          <w:lang w:val="en-US"/>
        </w:rPr>
      </w:pPr>
      <w:r w:rsidRPr="00CC0D0E">
        <w:rPr>
          <w:b/>
          <w:bCs/>
          <w:sz w:val="24"/>
          <w:szCs w:val="24"/>
          <w:lang w:val="en-US"/>
        </w:rPr>
        <w:t>Path -</w:t>
      </w:r>
      <w:r>
        <w:rPr>
          <w:sz w:val="24"/>
          <w:szCs w:val="24"/>
          <w:lang w:val="en-US"/>
        </w:rPr>
        <w:t xml:space="preserve"> SPRO-&gt;Sales and distribution-&gt;Sales-&gt;Sales Documents-&gt;Sales document header-&gt;Define sales document </w:t>
      </w:r>
      <w:proofErr w:type="gramStart"/>
      <w:r>
        <w:rPr>
          <w:sz w:val="24"/>
          <w:szCs w:val="24"/>
          <w:lang w:val="en-US"/>
        </w:rPr>
        <w:t>types</w:t>
      </w:r>
      <w:proofErr w:type="gramEnd"/>
    </w:p>
    <w:p w14:paraId="27A6556F" w14:textId="77777777" w:rsidR="00CC0D0E" w:rsidRDefault="00CC0D0E" w:rsidP="00CC0D0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Checks and controls in sales document (ZOR): -</w:t>
      </w:r>
    </w:p>
    <w:p w14:paraId="33284DBB" w14:textId="77777777" w:rsidR="00CC0D0E" w:rsidRDefault="00CC0D0E" w:rsidP="00CC0D0E">
      <w:pPr>
        <w:rPr>
          <w:sz w:val="24"/>
          <w:szCs w:val="24"/>
          <w:lang w:val="en-US"/>
        </w:rPr>
      </w:pPr>
      <w:r w:rsidRPr="00EA0030">
        <w:rPr>
          <w:noProof/>
          <w:sz w:val="24"/>
          <w:szCs w:val="24"/>
          <w:lang w:val="en-US"/>
        </w:rPr>
        <w:drawing>
          <wp:inline distT="0" distB="0" distL="0" distR="0" wp14:anchorId="14E3A302" wp14:editId="7BF1486F">
            <wp:extent cx="5731510" cy="2393950"/>
            <wp:effectExtent l="0" t="0" r="2540" b="6350"/>
            <wp:docPr id="1940083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83004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C093" w14:textId="1898CB0C" w:rsidR="00CC0D0E" w:rsidRPr="0089357D" w:rsidRDefault="00CC0D0E" w:rsidP="00CC0D0E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89357D">
        <w:rPr>
          <w:sz w:val="24"/>
          <w:szCs w:val="24"/>
        </w:rPr>
        <w:t>Sales Document block - To block the order (key=X)</w:t>
      </w:r>
    </w:p>
    <w:p w14:paraId="64FA7F5F" w14:textId="38B24F9F" w:rsidR="00CC0D0E" w:rsidRDefault="00CC0D0E" w:rsidP="00CC0D0E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89357D">
        <w:rPr>
          <w:sz w:val="24"/>
          <w:szCs w:val="24"/>
        </w:rPr>
        <w:t>Item No. increment - Increments the item with the given number</w:t>
      </w:r>
      <w:r>
        <w:rPr>
          <w:sz w:val="24"/>
          <w:szCs w:val="24"/>
        </w:rPr>
        <w:t>.</w:t>
      </w:r>
    </w:p>
    <w:p w14:paraId="78F553A6" w14:textId="2BA54C72" w:rsidR="00CC0D0E" w:rsidRDefault="00CC0D0E" w:rsidP="00CC0D0E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Reference mandatory - Without reference order cannot be created.</w:t>
      </w:r>
    </w:p>
    <w:p w14:paraId="7696F5F9" w14:textId="7F728867" w:rsidR="00CC0D0E" w:rsidRDefault="00CC0D0E" w:rsidP="00CC0D0E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Item division check box - order cannot be created from another division if this is selected.</w:t>
      </w:r>
    </w:p>
    <w:p w14:paraId="1867363D" w14:textId="67E7D333" w:rsidR="00CC0D0E" w:rsidRDefault="00CC0D0E" w:rsidP="00CC0D0E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Order probability - for converting the % of order quantity to billing.</w:t>
      </w:r>
    </w:p>
    <w:p w14:paraId="4A988179" w14:textId="439E2810" w:rsidR="00CC0D0E" w:rsidRDefault="00CC0D0E" w:rsidP="00CC0D0E">
      <w:pPr>
        <w:pStyle w:val="ListParagraph"/>
        <w:numPr>
          <w:ilvl w:val="1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e.g. - if 100% order probability all the order quantity will be sent for delivery and billing.</w:t>
      </w:r>
    </w:p>
    <w:p w14:paraId="57ABEB74" w14:textId="2573D42B" w:rsidR="00CC0D0E" w:rsidRPr="00E8609F" w:rsidRDefault="00CC0D0E" w:rsidP="00CC0D0E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Read info record check box - It will read the info record (CMIR).</w:t>
      </w:r>
    </w:p>
    <w:p w14:paraId="79749B93" w14:textId="679F2DBE" w:rsidR="00CC0D0E" w:rsidRDefault="00CC0D0E" w:rsidP="00CC0D0E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Check purchase order no. - Will not allow to create duplicate purchase order number.</w:t>
      </w:r>
    </w:p>
    <w:p w14:paraId="452CA684" w14:textId="77777777" w:rsidR="00CC0D0E" w:rsidRDefault="00CC0D0E" w:rsidP="00CC0D0E">
      <w:pPr>
        <w:pStyle w:val="ListParagraph"/>
        <w:rPr>
          <w:sz w:val="24"/>
          <w:szCs w:val="24"/>
        </w:rPr>
      </w:pPr>
    </w:p>
    <w:p w14:paraId="09815FD3" w14:textId="77777777" w:rsidR="00CC0D0E" w:rsidRDefault="00CC0D0E" w:rsidP="00CC0D0E">
      <w:pPr>
        <w:pStyle w:val="ListParagraph"/>
        <w:jc w:val="center"/>
        <w:rPr>
          <w:sz w:val="24"/>
          <w:szCs w:val="24"/>
        </w:rPr>
      </w:pPr>
      <w:r w:rsidRPr="00D70F0F">
        <w:rPr>
          <w:noProof/>
          <w:sz w:val="24"/>
          <w:szCs w:val="24"/>
        </w:rPr>
        <w:drawing>
          <wp:inline distT="0" distB="0" distL="0" distR="0" wp14:anchorId="7274D0D1" wp14:editId="47540B92">
            <wp:extent cx="5226685" cy="2309567"/>
            <wp:effectExtent l="0" t="0" r="0" b="0"/>
            <wp:docPr id="287735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35605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05940" cy="23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DA39" w14:textId="60AAADBC" w:rsidR="00CC0D0E" w:rsidRDefault="00CC0D0E" w:rsidP="00CC0D0E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Incompletion procedure - Follows the given incompletion procedure.</w:t>
      </w:r>
    </w:p>
    <w:p w14:paraId="69D19BDD" w14:textId="77777777" w:rsidR="00CC0D0E" w:rsidRDefault="00CC0D0E" w:rsidP="00CC0D0E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Doc. Pricing Procedure: - Without this pricing won’t work (It is assigned in pricing procedure determination.)</w:t>
      </w:r>
    </w:p>
    <w:p w14:paraId="2955615A" w14:textId="77777777" w:rsidR="00CC0D0E" w:rsidRDefault="00CC0D0E" w:rsidP="00CC0D0E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Status Profile: - Authorization at different levels</w:t>
      </w:r>
    </w:p>
    <w:p w14:paraId="4B847B08" w14:textId="0ED7EBBA" w:rsidR="00CC0D0E" w:rsidRPr="00432AEE" w:rsidRDefault="00CC0D0E" w:rsidP="00CC0D0E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Alternate sale document type1/type2 - within order to access another document type.</w:t>
      </w:r>
    </w:p>
    <w:p w14:paraId="3470CABB" w14:textId="77777777" w:rsidR="00CC0D0E" w:rsidRPr="00432AEE" w:rsidRDefault="00CC0D0E" w:rsidP="00CC0D0E">
      <w:pPr>
        <w:ind w:left="360"/>
        <w:rPr>
          <w:sz w:val="24"/>
          <w:szCs w:val="24"/>
          <w:lang w:val="en-US"/>
        </w:rPr>
      </w:pPr>
      <w:r w:rsidRPr="00B429C0">
        <w:rPr>
          <w:noProof/>
          <w:sz w:val="24"/>
          <w:szCs w:val="24"/>
          <w:lang w:val="en-US"/>
        </w:rPr>
        <w:drawing>
          <wp:inline distT="0" distB="0" distL="0" distR="0" wp14:anchorId="59E3DAA1" wp14:editId="12D78C4D">
            <wp:extent cx="5731510" cy="2516957"/>
            <wp:effectExtent l="0" t="0" r="2540" b="0"/>
            <wp:docPr id="905292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92130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9031" cy="25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4631" w14:textId="0C7AFDAA" w:rsidR="00CC0D0E" w:rsidRDefault="00CC0D0E" w:rsidP="00CC0D0E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Delivery type - determines the type of delivery (LF). </w:t>
      </w:r>
    </w:p>
    <w:p w14:paraId="3277B2F9" w14:textId="656213FC" w:rsidR="00CC0D0E" w:rsidRDefault="00CC0D0E" w:rsidP="00CC0D0E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Billing type - Determines the billing type (F2).</w:t>
      </w:r>
    </w:p>
    <w:p w14:paraId="3519C6E3" w14:textId="30C5E544" w:rsidR="00CC0D0E" w:rsidRDefault="00CC0D0E" w:rsidP="00CC0D0E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Lead time in days - Effects the delivery date based on the given days.</w:t>
      </w:r>
      <w:r>
        <w:rPr>
          <w:sz w:val="24"/>
          <w:szCs w:val="24"/>
        </w:rPr>
        <w:br/>
        <w:t>e.g. - if 2 days is given as lead time delivery date is given as 2 days.</w:t>
      </w:r>
    </w:p>
    <w:p w14:paraId="38EFB06E" w14:textId="32F924C4" w:rsidR="00CC0D0E" w:rsidRDefault="00CC0D0E" w:rsidP="00CC0D0E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Propose delivery date check box - Propose delivery date.</w:t>
      </w:r>
    </w:p>
    <w:p w14:paraId="6F7D8284" w14:textId="77777777" w:rsidR="00CC0D0E" w:rsidRPr="00432AEE" w:rsidRDefault="00CC0D0E" w:rsidP="00CC0D0E">
      <w:pPr>
        <w:pStyle w:val="ListParagraph"/>
        <w:rPr>
          <w:sz w:val="24"/>
          <w:szCs w:val="24"/>
        </w:rPr>
      </w:pPr>
    </w:p>
    <w:p w14:paraId="5E504E1E" w14:textId="1B043C7C" w:rsidR="00CC0D0E" w:rsidRDefault="00CC0D0E" w:rsidP="00CC0D0E">
      <w:pPr>
        <w:rPr>
          <w:sz w:val="24"/>
          <w:szCs w:val="24"/>
          <w:lang w:val="en-US"/>
        </w:rPr>
      </w:pPr>
      <w:r w:rsidRPr="0021301F">
        <w:rPr>
          <w:b/>
          <w:bCs/>
          <w:sz w:val="28"/>
          <w:szCs w:val="28"/>
          <w:lang w:val="en-US"/>
        </w:rPr>
        <w:t>Different document types</w:t>
      </w:r>
      <w:r>
        <w:rPr>
          <w:b/>
          <w:bCs/>
          <w:sz w:val="28"/>
          <w:szCs w:val="28"/>
          <w:lang w:val="en-US"/>
        </w:rPr>
        <w:t xml:space="preserve"> -</w:t>
      </w:r>
      <w:r w:rsidRPr="0021301F">
        <w:rPr>
          <w:b/>
          <w:bCs/>
          <w:sz w:val="28"/>
          <w:szCs w:val="28"/>
          <w:lang w:val="en-US"/>
        </w:rPr>
        <w:br/>
      </w:r>
      <w:r w:rsidRPr="0021301F">
        <w:rPr>
          <w:b/>
          <w:bCs/>
          <w:sz w:val="28"/>
          <w:szCs w:val="28"/>
          <w:lang w:val="en-US"/>
        </w:rPr>
        <w:br/>
      </w:r>
      <w:r>
        <w:rPr>
          <w:sz w:val="24"/>
          <w:szCs w:val="24"/>
          <w:lang w:val="en-US"/>
        </w:rPr>
        <w:t>1) Cash Sales (CS)</w:t>
      </w:r>
    </w:p>
    <w:p w14:paraId="49D1ACCA" w14:textId="77777777" w:rsidR="00CC0D0E" w:rsidRDefault="00CC0D0E" w:rsidP="00CC0D0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2) Rush Order (RO)</w:t>
      </w:r>
    </w:p>
    <w:p w14:paraId="0BDE9DB3" w14:textId="77777777" w:rsidR="00CC0D0E" w:rsidRDefault="00CC0D0E" w:rsidP="00CC0D0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3) Credit Note (TR) (Order related billing (No delivery))</w:t>
      </w:r>
    </w:p>
    <w:p w14:paraId="7654871C" w14:textId="2581816D" w:rsidR="00CC0D0E" w:rsidRDefault="00CC0D0E" w:rsidP="00CC0D0E">
      <w:r>
        <w:rPr>
          <w:sz w:val="24"/>
          <w:szCs w:val="24"/>
          <w:lang w:val="en-US"/>
        </w:rPr>
        <w:t>4) Debit Note (DR) (Order related billing (No delivery))</w:t>
      </w:r>
    </w:p>
    <w:p w14:paraId="23D02806" w14:textId="77777777" w:rsidR="00CC0D0E" w:rsidRDefault="00CC0D0E" w:rsidP="00CC0D0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5) Consignment fill-up (CF)</w:t>
      </w:r>
    </w:p>
    <w:p w14:paraId="039C228F" w14:textId="77777777" w:rsidR="00CC0D0E" w:rsidRDefault="00CC0D0E" w:rsidP="00CC0D0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6) Consignment Issue (CI)</w:t>
      </w:r>
    </w:p>
    <w:p w14:paraId="17E67A27" w14:textId="77777777" w:rsidR="00CC0D0E" w:rsidRDefault="00CC0D0E" w:rsidP="00CC0D0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7) Consignment Returns (CO)</w:t>
      </w:r>
    </w:p>
    <w:p w14:paraId="7FE8F877" w14:textId="77777777" w:rsidR="00CC0D0E" w:rsidRDefault="00CC0D0E" w:rsidP="00CC0D0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8) Consignment pick-up (CP)</w:t>
      </w:r>
    </w:p>
    <w:p w14:paraId="2790E651" w14:textId="77777777" w:rsidR="00CC0D0E" w:rsidRDefault="00CC0D0E" w:rsidP="00CC0D0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9) Return Order (RE)</w:t>
      </w:r>
    </w:p>
    <w:p w14:paraId="7CE07947" w14:textId="7705FE09" w:rsidR="00CC0D0E" w:rsidRDefault="00CC0D0E" w:rsidP="00CC0D0E">
      <w:pPr>
        <w:rPr>
          <w:sz w:val="24"/>
          <w:szCs w:val="24"/>
          <w:lang w:val="en-US"/>
        </w:rPr>
      </w:pPr>
      <w:r w:rsidRPr="710EE356">
        <w:rPr>
          <w:sz w:val="24"/>
          <w:szCs w:val="24"/>
          <w:lang w:val="en-US"/>
        </w:rPr>
        <w:t>10) Scheduling Agreement (DS) (T-code=VA31)</w:t>
      </w:r>
    </w:p>
    <w:p w14:paraId="4A99A06A" w14:textId="77777777" w:rsidR="00CC0D0E" w:rsidRDefault="00CC0D0E" w:rsidP="00CC0D0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11) Quantity Contract (QC) (T-code=VA41)</w:t>
      </w:r>
      <w:r w:rsidRPr="00B429C0">
        <w:rPr>
          <w:noProof/>
          <w:sz w:val="24"/>
          <w:szCs w:val="24"/>
          <w:lang w:val="en-US"/>
        </w:rPr>
        <w:t xml:space="preserve"> </w:t>
      </w:r>
    </w:p>
    <w:p w14:paraId="02ABD3A9" w14:textId="77777777" w:rsidR="00CC0D0E" w:rsidRPr="002D1292" w:rsidRDefault="00CC0D0E" w:rsidP="00CC0D0E">
      <w:pPr>
        <w:rPr>
          <w:sz w:val="24"/>
          <w:szCs w:val="24"/>
          <w:lang w:val="en-US"/>
        </w:rPr>
      </w:pPr>
    </w:p>
    <w:p w14:paraId="361773A6" w14:textId="45F45AB6" w:rsidR="00CC0D0E" w:rsidRDefault="00836708" w:rsidP="00C55140">
      <w:pPr>
        <w:jc w:val="center"/>
        <w:rPr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13476848" wp14:editId="1F6EC37D">
            <wp:simplePos x="0" y="0"/>
            <wp:positionH relativeFrom="column">
              <wp:posOffset>1083781</wp:posOffset>
            </wp:positionH>
            <wp:positionV relativeFrom="paragraph">
              <wp:posOffset>233339</wp:posOffset>
            </wp:positionV>
            <wp:extent cx="3137836" cy="2063616"/>
            <wp:effectExtent l="0" t="0" r="5715" b="0"/>
            <wp:wrapNone/>
            <wp:docPr id="1126273182" name="Picture 1" descr="A table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836" cy="2063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0FFCE3" w14:textId="658F4FC6" w:rsidR="00033CEC" w:rsidRDefault="00033CEC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1DC4C14F" w14:textId="4209AC96" w:rsidR="00033CEC" w:rsidRDefault="00033CEC" w:rsidP="00C55140">
      <w:pPr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PRICING PROCEDURE</w:t>
      </w:r>
    </w:p>
    <w:p w14:paraId="4C34C329" w14:textId="7E27C351" w:rsidR="00ED7CA4" w:rsidRPr="00711530" w:rsidRDefault="00ED7CA4" w:rsidP="005E487B">
      <w:pPr>
        <w:spacing w:after="149"/>
        <w:rPr>
          <w:sz w:val="24"/>
          <w:szCs w:val="24"/>
        </w:rPr>
      </w:pPr>
      <w:r w:rsidRPr="00711530">
        <w:rPr>
          <w:rFonts w:ascii="Times New Roman" w:eastAsia="Times New Roman" w:hAnsi="Times New Roman" w:cs="Times New Roman"/>
          <w:sz w:val="24"/>
          <w:szCs w:val="24"/>
          <w:shd w:val="clear" w:color="auto" w:fill="FFFF00"/>
        </w:rPr>
        <w:t>Pricing procedure works on condition technique.</w:t>
      </w:r>
      <w:r w:rsidRPr="0071153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F2FCD45" w14:textId="77777777" w:rsidR="00ED7CA4" w:rsidRPr="00711530" w:rsidRDefault="00ED7CA4" w:rsidP="00ED7CA4">
      <w:pPr>
        <w:spacing w:after="149"/>
        <w:ind w:left="-5" w:hanging="10"/>
        <w:rPr>
          <w:sz w:val="24"/>
          <w:szCs w:val="24"/>
        </w:rPr>
      </w:pPr>
      <w:r w:rsidRPr="00711530">
        <w:rPr>
          <w:rFonts w:ascii="Times New Roman" w:eastAsia="Times New Roman" w:hAnsi="Times New Roman" w:cs="Times New Roman"/>
          <w:sz w:val="24"/>
          <w:szCs w:val="24"/>
          <w:shd w:val="clear" w:color="auto" w:fill="FFFF00"/>
        </w:rPr>
        <w:t>Condition technique is nothing but specific to general.</w:t>
      </w:r>
      <w:r w:rsidRPr="0071153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7E28D96" w14:textId="77777777" w:rsidR="00ED7CA4" w:rsidRPr="00711530" w:rsidRDefault="00ED7CA4" w:rsidP="00ED7CA4">
      <w:pPr>
        <w:spacing w:after="3"/>
        <w:ind w:left="-5" w:right="58" w:hanging="10"/>
        <w:rPr>
          <w:sz w:val="24"/>
          <w:szCs w:val="24"/>
        </w:rPr>
      </w:pPr>
      <w:r w:rsidRPr="00711530">
        <w:rPr>
          <w:rFonts w:ascii="Times New Roman" w:eastAsia="Times New Roman" w:hAnsi="Times New Roman" w:cs="Times New Roman"/>
          <w:b/>
          <w:bCs/>
          <w:sz w:val="24"/>
          <w:szCs w:val="24"/>
        </w:rPr>
        <w:t>Specific</w:t>
      </w:r>
      <w:r w:rsidRPr="00711530">
        <w:rPr>
          <w:rFonts w:ascii="Times New Roman" w:eastAsia="Times New Roman" w:hAnsi="Times New Roman" w:cs="Times New Roman"/>
          <w:sz w:val="24"/>
          <w:szCs w:val="24"/>
        </w:rPr>
        <w:t xml:space="preserve"> – For some person or party, same product with different prices. </w:t>
      </w:r>
    </w:p>
    <w:p w14:paraId="195E6BD7" w14:textId="61EF5323" w:rsidR="00ED7CA4" w:rsidRPr="00711530" w:rsidRDefault="00ED7CA4" w:rsidP="00ED7CA4">
      <w:pPr>
        <w:spacing w:after="173"/>
        <w:rPr>
          <w:sz w:val="24"/>
          <w:szCs w:val="24"/>
        </w:rPr>
      </w:pPr>
      <w:r w:rsidRPr="00711530">
        <w:rPr>
          <w:noProof/>
          <w:sz w:val="24"/>
          <w:szCs w:val="24"/>
        </w:rPr>
        <mc:AlternateContent>
          <mc:Choice Requires="wpg">
            <w:drawing>
              <wp:inline distT="0" distB="0" distL="0" distR="0" wp14:anchorId="4DE0FAB9" wp14:editId="7B37909D">
                <wp:extent cx="4374515" cy="739140"/>
                <wp:effectExtent l="0" t="0" r="111760" b="3810"/>
                <wp:docPr id="868359336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74515" cy="739140"/>
                          <a:chOff x="0" y="0"/>
                          <a:chExt cx="43745" cy="7391"/>
                        </a:xfrm>
                      </wpg:grpSpPr>
                      <wps:wsp>
                        <wps:cNvPr id="176175332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0" y="288"/>
                            <a:ext cx="4507" cy="1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6EDBB5" w14:textId="202D2BC0" w:rsidR="00ED7CA4" w:rsidRDefault="005E487B" w:rsidP="00ED7CA4">
                              <w:r>
                                <w:rPr>
                                  <w:rFonts w:ascii="Times New Roman" w:eastAsia="Times New Roman" w:hAnsi="Times New Roman" w:cs="Times New Roman"/>
                                  <w:w w:val="99"/>
                                  <w:sz w:val="23"/>
                                </w:rPr>
                                <w:t>E.g.</w:t>
                              </w:r>
                              <w:r w:rsidR="00ED7CA4">
                                <w:rPr>
                                  <w:rFonts w:ascii="Times New Roman" w:eastAsia="Times New Roman" w:hAnsi="Times New Roman" w:cs="Times New Roman"/>
                                  <w:spacing w:val="2"/>
                                  <w:w w:val="99"/>
                                  <w:sz w:val="23"/>
                                </w:rPr>
                                <w:t xml:space="preserve"> </w:t>
                              </w:r>
                              <w:r w:rsidR="00ED7CA4">
                                <w:rPr>
                                  <w:rFonts w:ascii="Times New Roman" w:eastAsia="Times New Roman" w:hAnsi="Times New Roman" w:cs="Times New Roman"/>
                                  <w:w w:val="99"/>
                                  <w:sz w:val="23"/>
                                </w:rPr>
                                <w:t xml:space="preserve">–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4132407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38084" y="288"/>
                            <a:ext cx="476" cy="1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917E4F" w14:textId="77777777" w:rsidR="00ED7CA4" w:rsidRDefault="00ED7CA4" w:rsidP="00ED7CA4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337834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38679" y="288"/>
                            <a:ext cx="6218" cy="1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CFEAA0" w14:textId="77777777" w:rsidR="00ED7CA4" w:rsidRDefault="00ED7CA4" w:rsidP="00ED7CA4">
                              <w:r>
                                <w:rPr>
                                  <w:rFonts w:ascii="Times New Roman" w:eastAsia="Times New Roman" w:hAnsi="Times New Roman" w:cs="Times New Roman"/>
                                  <w:w w:val="99"/>
                                  <w:sz w:val="23"/>
                                </w:rPr>
                                <w:t>Specific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9475376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43388" y="288"/>
                            <a:ext cx="475" cy="1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BA43DA" w14:textId="77777777" w:rsidR="00ED7CA4" w:rsidRDefault="00ED7CA4" w:rsidP="00ED7CA4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7530294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0" y="3016"/>
                            <a:ext cx="475" cy="1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F6CC55" w14:textId="77777777" w:rsidR="00ED7CA4" w:rsidRDefault="00ED7CA4" w:rsidP="00ED7CA4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2016344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38084" y="5744"/>
                            <a:ext cx="476" cy="1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E2407B" w14:textId="77777777" w:rsidR="00ED7CA4" w:rsidRDefault="00ED7CA4" w:rsidP="00ED7CA4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2515662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38679" y="5744"/>
                            <a:ext cx="6022" cy="1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F91D8F" w14:textId="77777777" w:rsidR="00ED7CA4" w:rsidRDefault="00ED7CA4" w:rsidP="00ED7CA4">
                              <w:r>
                                <w:rPr>
                                  <w:rFonts w:ascii="Times New Roman" w:eastAsia="Times New Roman" w:hAnsi="Times New Roman" w:cs="Times New Roman"/>
                                  <w:w w:val="99"/>
                                  <w:sz w:val="23"/>
                                </w:rPr>
                                <w:t>General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178304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43205" y="5744"/>
                            <a:ext cx="475" cy="1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8C3C35" w14:textId="77777777" w:rsidR="00ED7CA4" w:rsidRDefault="00ED7CA4" w:rsidP="00ED7CA4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0157202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37" y="0"/>
                            <a:ext cx="32355" cy="73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34210772" name="Shape 48"/>
                        <wps:cNvSpPr>
                          <a:spLocks/>
                        </wps:cNvSpPr>
                        <wps:spPr bwMode="auto">
                          <a:xfrm>
                            <a:off x="40431" y="1691"/>
                            <a:ext cx="808" cy="3871"/>
                          </a:xfrm>
                          <a:custGeom>
                            <a:avLst/>
                            <a:gdLst>
                              <a:gd name="T0" fmla="*/ 32004 w 80772"/>
                              <a:gd name="T1" fmla="*/ 0 h 387096"/>
                              <a:gd name="T2" fmla="*/ 71628 w 80772"/>
                              <a:gd name="T3" fmla="*/ 70104 h 387096"/>
                              <a:gd name="T4" fmla="*/ 38580 w 80772"/>
                              <a:gd name="T5" fmla="*/ 71510 h 387096"/>
                              <a:gd name="T6" fmla="*/ 48277 w 80772"/>
                              <a:gd name="T7" fmla="*/ 315327 h 387096"/>
                              <a:gd name="T8" fmla="*/ 80772 w 80772"/>
                              <a:gd name="T9" fmla="*/ 313944 h 387096"/>
                              <a:gd name="T10" fmla="*/ 48768 w 80772"/>
                              <a:gd name="T11" fmla="*/ 387096 h 387096"/>
                              <a:gd name="T12" fmla="*/ 9144 w 80772"/>
                              <a:gd name="T13" fmla="*/ 316992 h 387096"/>
                              <a:gd name="T14" fmla="*/ 42192 w 80772"/>
                              <a:gd name="T15" fmla="*/ 315586 h 387096"/>
                              <a:gd name="T16" fmla="*/ 32495 w 80772"/>
                              <a:gd name="T17" fmla="*/ 71769 h 387096"/>
                              <a:gd name="T18" fmla="*/ 0 w 80772"/>
                              <a:gd name="T19" fmla="*/ 73152 h 387096"/>
                              <a:gd name="T20" fmla="*/ 32004 w 80772"/>
                              <a:gd name="T21" fmla="*/ 0 h 387096"/>
                              <a:gd name="T22" fmla="*/ 0 w 80772"/>
                              <a:gd name="T23" fmla="*/ 0 h 387096"/>
                              <a:gd name="T24" fmla="*/ 80772 w 80772"/>
                              <a:gd name="T25" fmla="*/ 387096 h 3870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T22" t="T23" r="T24" b="T25"/>
                            <a:pathLst>
                              <a:path w="80772" h="387096">
                                <a:moveTo>
                                  <a:pt x="32004" y="0"/>
                                </a:moveTo>
                                <a:lnTo>
                                  <a:pt x="71628" y="70104"/>
                                </a:lnTo>
                                <a:lnTo>
                                  <a:pt x="38580" y="71510"/>
                                </a:lnTo>
                                <a:lnTo>
                                  <a:pt x="48277" y="315327"/>
                                </a:lnTo>
                                <a:lnTo>
                                  <a:pt x="80772" y="313944"/>
                                </a:lnTo>
                                <a:lnTo>
                                  <a:pt x="48768" y="387096"/>
                                </a:lnTo>
                                <a:lnTo>
                                  <a:pt x="9144" y="316992"/>
                                </a:lnTo>
                                <a:lnTo>
                                  <a:pt x="42192" y="315586"/>
                                </a:lnTo>
                                <a:lnTo>
                                  <a:pt x="32495" y="71769"/>
                                </a:lnTo>
                                <a:lnTo>
                                  <a:pt x="0" y="73152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2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E0FAB9" id="Group 10" o:spid="_x0000_s1109" style="width:344.45pt;height:58.2pt;mso-position-horizontal-relative:char;mso-position-vertical-relative:line" coordsize="43745,73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">
                <v:rect id="Rectangle 18" o:spid="_x0000_s1110" style="position:absolute;top:288;width:4507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" filled="f" stroked="f">
                  <v:textbox inset="0,0,0,0">
                    <w:txbxContent>
                      <w:p w14:paraId="436EDBB5" w14:textId="202D2BC0" w:rsidR="00ED7CA4" w:rsidRDefault="005E487B" w:rsidP="00ED7CA4">
                        <w:r>
                          <w:rPr>
                            <w:rFonts w:ascii="Times New Roman" w:eastAsia="Times New Roman" w:hAnsi="Times New Roman" w:cs="Times New Roman"/>
                            <w:w w:val="99"/>
                            <w:sz w:val="23"/>
                          </w:rPr>
                          <w:t>E.g.</w:t>
                        </w:r>
                        <w:r w:rsidR="00ED7CA4">
                          <w:rPr>
                            <w:rFonts w:ascii="Times New Roman" w:eastAsia="Times New Roman" w:hAnsi="Times New Roman" w:cs="Times New Roman"/>
                            <w:spacing w:val="2"/>
                            <w:w w:val="99"/>
                            <w:sz w:val="23"/>
                          </w:rPr>
                          <w:t xml:space="preserve"> </w:t>
                        </w:r>
                        <w:r w:rsidR="00ED7CA4">
                          <w:rPr>
                            <w:rFonts w:ascii="Times New Roman" w:eastAsia="Times New Roman" w:hAnsi="Times New Roman" w:cs="Times New Roman"/>
                            <w:w w:val="99"/>
                            <w:sz w:val="23"/>
                          </w:rPr>
                          <w:t xml:space="preserve">– </w:t>
                        </w:r>
                      </w:p>
                    </w:txbxContent>
                  </v:textbox>
                </v:rect>
                <v:rect id="Rectangle 19" o:spid="_x0000_s1111" style="position:absolute;left:38084;top:288;width:476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" filled="f" stroked="f">
                  <v:textbox inset="0,0,0,0">
                    <w:txbxContent>
                      <w:p w14:paraId="16917E4F" w14:textId="77777777" w:rsidR="00ED7CA4" w:rsidRDefault="00ED7CA4" w:rsidP="00ED7CA4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" o:spid="_x0000_s1112" style="position:absolute;left:38679;top:288;width:6218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" filled="f" stroked="f">
                  <v:textbox inset="0,0,0,0">
                    <w:txbxContent>
                      <w:p w14:paraId="3ACFEAA0" w14:textId="77777777" w:rsidR="00ED7CA4" w:rsidRDefault="00ED7CA4" w:rsidP="00ED7CA4">
                        <w:r>
                          <w:rPr>
                            <w:rFonts w:ascii="Times New Roman" w:eastAsia="Times New Roman" w:hAnsi="Times New Roman" w:cs="Times New Roman"/>
                            <w:w w:val="99"/>
                            <w:sz w:val="23"/>
                          </w:rPr>
                          <w:t>Specific</w:t>
                        </w:r>
                      </w:p>
                    </w:txbxContent>
                  </v:textbox>
                </v:rect>
                <v:rect id="Rectangle 21" o:spid="_x0000_s1113" style="position:absolute;left:43388;top:288;width:475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" filled="f" stroked="f">
                  <v:textbox inset="0,0,0,0">
                    <w:txbxContent>
                      <w:p w14:paraId="30BA43DA" w14:textId="77777777" w:rsidR="00ED7CA4" w:rsidRDefault="00ED7CA4" w:rsidP="00ED7CA4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114" style="position:absolute;top:3016;width:475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" filled="f" stroked="f">
                  <v:textbox inset="0,0,0,0">
                    <w:txbxContent>
                      <w:p w14:paraId="7FF6CC55" w14:textId="77777777" w:rsidR="00ED7CA4" w:rsidRDefault="00ED7CA4" w:rsidP="00ED7CA4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115" style="position:absolute;left:38084;top:5744;width:476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" filled="f" stroked="f">
                  <v:textbox inset="0,0,0,0">
                    <w:txbxContent>
                      <w:p w14:paraId="27E2407B" w14:textId="77777777" w:rsidR="00ED7CA4" w:rsidRDefault="00ED7CA4" w:rsidP="00ED7CA4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" o:spid="_x0000_s1116" style="position:absolute;left:38679;top:5744;width:6022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" filled="f" stroked="f">
                  <v:textbox inset="0,0,0,0">
                    <w:txbxContent>
                      <w:p w14:paraId="2FF91D8F" w14:textId="77777777" w:rsidR="00ED7CA4" w:rsidRDefault="00ED7CA4" w:rsidP="00ED7CA4">
                        <w:r>
                          <w:rPr>
                            <w:rFonts w:ascii="Times New Roman" w:eastAsia="Times New Roman" w:hAnsi="Times New Roman" w:cs="Times New Roman"/>
                            <w:w w:val="99"/>
                            <w:sz w:val="23"/>
                          </w:rPr>
                          <w:t>General</w:t>
                        </w:r>
                      </w:p>
                    </w:txbxContent>
                  </v:textbox>
                </v:rect>
                <v:rect id="Rectangle 25" o:spid="_x0000_s1117" style="position:absolute;left:43205;top:5744;width:475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" filled="f" stroked="f">
                  <v:textbox inset="0,0,0,0">
                    <w:txbxContent>
                      <w:p w14:paraId="408C3C35" w14:textId="77777777" w:rsidR="00ED7CA4" w:rsidRDefault="00ED7CA4" w:rsidP="00ED7CA4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7" o:spid="_x0000_s1118" type="#_x0000_t75" style="position:absolute;left:4937;width:32355;height:7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">
                  <v:imagedata r:id="rId92" o:title=""/>
                </v:shape>
                <v:shape id="Shape 48" o:spid="_x0000_s1119" style="position:absolute;left:40431;top:1691;width:808;height:3871;visibility:visible;mso-wrap-style:square;v-text-anchor:top" coordsize="80772,387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" path="m32004,l71628,70104,38580,71510r9697,243817l80772,313944,48768,387096,9144,316992r33048,-1406l32495,71769,,73152,32004,xe" fillcolor="#4472c4" stroked="f" strokeweight="0">
                  <v:stroke miterlimit="83231f" joinstyle="miter"/>
                  <v:path arrowok="t" o:connecttype="custom" o:connectlocs="320,0;717,701;386,715;483,3153;808,3139;488,3871;91,3170;422,3156;325,718;0,732;320,0" o:connectangles="0,0,0,0,0,0,0,0,0,0,0" textboxrect="0,0,80772,387096"/>
                </v:shape>
                <w10:anchorlock/>
              </v:group>
            </w:pict>
          </mc:Fallback>
        </mc:AlternateContent>
      </w:r>
    </w:p>
    <w:p w14:paraId="565BE15C" w14:textId="77777777" w:rsidR="00ED7CA4" w:rsidRPr="00711530" w:rsidRDefault="00ED7CA4" w:rsidP="00ED7CA4">
      <w:pPr>
        <w:spacing w:after="148"/>
        <w:ind w:left="-5" w:right="58" w:hanging="10"/>
        <w:rPr>
          <w:sz w:val="24"/>
          <w:szCs w:val="24"/>
        </w:rPr>
      </w:pPr>
      <w:r w:rsidRPr="00711530">
        <w:rPr>
          <w:rFonts w:ascii="Times New Roman" w:eastAsia="Times New Roman" w:hAnsi="Times New Roman" w:cs="Times New Roman"/>
          <w:b/>
          <w:bCs/>
          <w:sz w:val="24"/>
          <w:szCs w:val="24"/>
        </w:rPr>
        <w:t>General</w:t>
      </w:r>
      <w:r w:rsidRPr="00711530">
        <w:rPr>
          <w:rFonts w:ascii="Times New Roman" w:eastAsia="Times New Roman" w:hAnsi="Times New Roman" w:cs="Times New Roman"/>
          <w:sz w:val="24"/>
          <w:szCs w:val="24"/>
        </w:rPr>
        <w:t xml:space="preserve"> – Normal price for everyone. </w:t>
      </w:r>
      <w:proofErr w:type="gramStart"/>
      <w:r w:rsidRPr="00711530">
        <w:rPr>
          <w:rFonts w:ascii="Times New Roman" w:eastAsia="Times New Roman" w:hAnsi="Times New Roman" w:cs="Times New Roman"/>
          <w:sz w:val="24"/>
          <w:szCs w:val="24"/>
        </w:rPr>
        <w:t>Whoever  comes</w:t>
      </w:r>
      <w:proofErr w:type="gramEnd"/>
      <w:r w:rsidRPr="00711530">
        <w:rPr>
          <w:rFonts w:ascii="Times New Roman" w:eastAsia="Times New Roman" w:hAnsi="Times New Roman" w:cs="Times New Roman"/>
          <w:sz w:val="24"/>
          <w:szCs w:val="24"/>
        </w:rPr>
        <w:t xml:space="preserve"> same price. </w:t>
      </w:r>
    </w:p>
    <w:p w14:paraId="1DE1607D" w14:textId="77777777" w:rsidR="00ED7CA4" w:rsidRPr="00711530" w:rsidRDefault="00ED7CA4" w:rsidP="00711530">
      <w:pPr>
        <w:spacing w:after="150"/>
        <w:ind w:left="-5" w:right="58" w:hanging="10"/>
        <w:jc w:val="both"/>
        <w:rPr>
          <w:sz w:val="24"/>
          <w:szCs w:val="24"/>
        </w:rPr>
      </w:pPr>
      <w:r w:rsidRPr="00711530">
        <w:rPr>
          <w:rFonts w:ascii="Times New Roman" w:eastAsia="Times New Roman" w:hAnsi="Times New Roman" w:cs="Times New Roman"/>
          <w:sz w:val="24"/>
          <w:szCs w:val="24"/>
        </w:rPr>
        <w:t xml:space="preserve">An invoice consists of two conditions that are header conditions and price conditions. </w:t>
      </w:r>
    </w:p>
    <w:p w14:paraId="6A3F5B9F" w14:textId="03633B31" w:rsidR="00ED7CA4" w:rsidRPr="00711530" w:rsidRDefault="00ED7CA4" w:rsidP="00711530">
      <w:pPr>
        <w:spacing w:after="78" w:line="324" w:lineRule="auto"/>
        <w:ind w:left="-5" w:right="592" w:hanging="10"/>
        <w:jc w:val="both"/>
        <w:rPr>
          <w:sz w:val="24"/>
          <w:szCs w:val="24"/>
        </w:rPr>
      </w:pPr>
      <w:r w:rsidRPr="00711530">
        <w:rPr>
          <w:rFonts w:ascii="Times New Roman" w:eastAsia="Times New Roman" w:hAnsi="Times New Roman" w:cs="Times New Roman"/>
          <w:sz w:val="24"/>
          <w:szCs w:val="24"/>
        </w:rPr>
        <w:t xml:space="preserve">Header of an invoice consists of header conditions and other header information that are applicable for the whole invoice irrespective of the product purchased. </w:t>
      </w:r>
      <w:r w:rsidR="00711530" w:rsidRPr="00711530">
        <w:rPr>
          <w:rFonts w:ascii="Times New Roman" w:eastAsia="Times New Roman" w:hAnsi="Times New Roman" w:cs="Times New Roman"/>
          <w:sz w:val="24"/>
          <w:szCs w:val="24"/>
        </w:rPr>
        <w:t>E.g.</w:t>
      </w:r>
      <w:r w:rsidRPr="00711530">
        <w:rPr>
          <w:rFonts w:ascii="Times New Roman" w:eastAsia="Times New Roman" w:hAnsi="Times New Roman" w:cs="Times New Roman"/>
          <w:sz w:val="24"/>
          <w:szCs w:val="24"/>
        </w:rPr>
        <w:t xml:space="preserve"> – Company details, Insurance details…etc. </w:t>
      </w:r>
    </w:p>
    <w:p w14:paraId="1BAAD627" w14:textId="77777777" w:rsidR="00ED7CA4" w:rsidRDefault="00ED7CA4" w:rsidP="00711530">
      <w:pPr>
        <w:spacing w:after="90"/>
        <w:ind w:left="-5" w:hanging="1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1530">
        <w:rPr>
          <w:rFonts w:ascii="Times New Roman" w:eastAsia="Times New Roman" w:hAnsi="Times New Roman" w:cs="Times New Roman"/>
          <w:sz w:val="24"/>
          <w:szCs w:val="24"/>
        </w:rPr>
        <w:t xml:space="preserve">Price conditions contains </w:t>
      </w:r>
      <w:r w:rsidRPr="00711530">
        <w:rPr>
          <w:rFonts w:ascii="Times New Roman" w:eastAsia="Times New Roman" w:hAnsi="Times New Roman" w:cs="Times New Roman"/>
          <w:sz w:val="24"/>
          <w:szCs w:val="24"/>
          <w:shd w:val="clear" w:color="auto" w:fill="FFFF00"/>
        </w:rPr>
        <w:t>pricing components or condition types</w:t>
      </w:r>
      <w:r w:rsidRPr="00711530"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</w:p>
    <w:p w14:paraId="32C7EEEE" w14:textId="3B25E3BF" w:rsidR="00711530" w:rsidRDefault="00711530" w:rsidP="00711530">
      <w:pPr>
        <w:spacing w:after="90"/>
        <w:ind w:left="-5" w:hanging="10"/>
        <w:jc w:val="both"/>
      </w:pPr>
      <w:r>
        <w:rPr>
          <w:rFonts w:ascii="Times New Roman" w:eastAsia="Times New Roman" w:hAnsi="Times New Roman" w:cs="Times New Roman"/>
          <w:sz w:val="23"/>
        </w:rPr>
        <w:t>E.g. – Price, discount, taxes etc</w:t>
      </w:r>
    </w:p>
    <w:p w14:paraId="03E66585" w14:textId="406E9704" w:rsidR="00ED7CA4" w:rsidRDefault="00ED7CA4" w:rsidP="00ED7CA4">
      <w:pPr>
        <w:spacing w:after="97"/>
        <w:ind w:left="-2" w:right="108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4AFF607A" wp14:editId="2775E027">
                <wp:extent cx="5635870" cy="4062730"/>
                <wp:effectExtent l="0" t="0" r="3175" b="0"/>
                <wp:docPr id="1990985588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5870" cy="4062730"/>
                          <a:chOff x="0" y="0"/>
                          <a:chExt cx="53263" cy="40629"/>
                        </a:xfrm>
                      </wpg:grpSpPr>
                      <pic:pic xmlns:pic="http://schemas.openxmlformats.org/drawingml/2006/picture">
                        <pic:nvPicPr>
                          <pic:cNvPr id="1626345273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63" cy="270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7925102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7096"/>
                            <a:ext cx="53263" cy="135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656023B" id="Group 9" o:spid="_x0000_s1026" style="width:443.75pt;height:319.9pt;mso-position-horizontal-relative:char;mso-position-vertical-relative:line" coordsize="53263,406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">
                <v:shape id="Picture 43" o:spid="_x0000_s1027" type="#_x0000_t75" style="position:absolute;width:53263;height:2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">
                  <v:imagedata r:id="rId95" o:title=""/>
                </v:shape>
                <v:shape id="Picture 45" o:spid="_x0000_s1028" type="#_x0000_t75" style="position:absolute;top:27096;width:53263;height:13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">
                  <v:imagedata r:id="rId96" o:title="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38D16081" w14:textId="10087912" w:rsidR="00ED7CA4" w:rsidRDefault="00ED7CA4" w:rsidP="00ED7CA4">
      <w:pPr>
        <w:spacing w:after="3"/>
        <w:ind w:left="-5" w:right="58" w:hanging="10"/>
      </w:pPr>
    </w:p>
    <w:tbl>
      <w:tblPr>
        <w:tblStyle w:val="TableGrid0"/>
        <w:tblW w:w="9571" w:type="dxa"/>
        <w:tblInd w:w="-2" w:type="dxa"/>
        <w:tblLook w:val="04A0" w:firstRow="1" w:lastRow="0" w:firstColumn="1" w:lastColumn="0" w:noHBand="0" w:noVBand="1"/>
      </w:tblPr>
      <w:tblGrid>
        <w:gridCol w:w="7500"/>
        <w:gridCol w:w="11442"/>
      </w:tblGrid>
      <w:tr w:rsidR="00ED7CA4" w14:paraId="0ED56A57" w14:textId="77777777" w:rsidTr="00ED7CA4">
        <w:trPr>
          <w:trHeight w:val="1522"/>
        </w:trPr>
        <w:tc>
          <w:tcPr>
            <w:tcW w:w="7536" w:type="dxa"/>
            <w:vMerge w:val="restart"/>
            <w:hideMark/>
          </w:tcPr>
          <w:p w14:paraId="53700FC0" w14:textId="31DE250A" w:rsidR="00ED7CA4" w:rsidRDefault="00ED7CA4"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 wp14:anchorId="4224F6EC" wp14:editId="0337D6D4">
                      <wp:extent cx="4750435" cy="3191510"/>
                      <wp:effectExtent l="0" t="0" r="12065" b="46990"/>
                      <wp:docPr id="2069807624" name="Group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750435" cy="3191510"/>
                                <a:chOff x="0" y="0"/>
                                <a:chExt cx="47503" cy="31917"/>
                              </a:xfrm>
                            </wpg:grpSpPr>
                            <wps:wsp>
                              <wps:cNvPr id="1445132588" name="Rectangle 3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607" y="30616"/>
                                  <a:ext cx="475" cy="17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2F37337" w14:textId="77777777" w:rsidR="00ED7CA4" w:rsidRDefault="00ED7CA4" w:rsidP="00ED7CA4"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sz w:val="23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899628690" name="Rectangle 3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7124" y="30616"/>
                                  <a:ext cx="475" cy="17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84429E6" w14:textId="77777777" w:rsidR="00ED7CA4" w:rsidRDefault="00ED7CA4" w:rsidP="00ED7CA4"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sz w:val="23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615590336" name="Picture 6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4577" cy="31623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1007382487" name="Shape 71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84" y="1554"/>
                                  <a:ext cx="41728" cy="5928"/>
                                </a:xfrm>
                                <a:custGeom>
                                  <a:avLst/>
                                  <a:gdLst>
                                    <a:gd name="T0" fmla="*/ 0 w 4172712"/>
                                    <a:gd name="T1" fmla="*/ 0 h 592836"/>
                                    <a:gd name="T2" fmla="*/ 4172712 w 4172712"/>
                                    <a:gd name="T3" fmla="*/ 0 h 592836"/>
                                    <a:gd name="T4" fmla="*/ 4172712 w 4172712"/>
                                    <a:gd name="T5" fmla="*/ 592836 h 592836"/>
                                    <a:gd name="T6" fmla="*/ 0 w 4172712"/>
                                    <a:gd name="T7" fmla="*/ 592836 h 592836"/>
                                    <a:gd name="T8" fmla="*/ 0 w 4172712"/>
                                    <a:gd name="T9" fmla="*/ 0 h 592836"/>
                                    <a:gd name="T10" fmla="*/ 0 w 4172712"/>
                                    <a:gd name="T11" fmla="*/ 0 h 592836"/>
                                    <a:gd name="T12" fmla="*/ 4172712 w 4172712"/>
                                    <a:gd name="T13" fmla="*/ 592836 h 5928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T10" t="T11" r="T12" b="T13"/>
                                  <a:pathLst>
                                    <a:path w="4172712" h="592836">
                                      <a:moveTo>
                                        <a:pt x="0" y="0"/>
                                      </a:moveTo>
                                      <a:lnTo>
                                        <a:pt x="4172712" y="0"/>
                                      </a:lnTo>
                                      <a:lnTo>
                                        <a:pt x="4172712" y="592836"/>
                                      </a:lnTo>
                                      <a:lnTo>
                                        <a:pt x="0" y="5928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53340">
                                  <a:solidFill>
                                    <a:srgbClr val="70AD47"/>
                                  </a:solidFill>
                                  <a:miter lim="101601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85828717" name="Shape 72"/>
                              <wps:cNvSpPr>
                                <a:spLocks/>
                              </wps:cNvSpPr>
                              <wps:spPr bwMode="auto">
                                <a:xfrm>
                                  <a:off x="28910" y="12024"/>
                                  <a:ext cx="8351" cy="2713"/>
                                </a:xfrm>
                                <a:custGeom>
                                  <a:avLst/>
                                  <a:gdLst>
                                    <a:gd name="T0" fmla="*/ 0 w 835152"/>
                                    <a:gd name="T1" fmla="*/ 0 h 271272"/>
                                    <a:gd name="T2" fmla="*/ 835152 w 835152"/>
                                    <a:gd name="T3" fmla="*/ 0 h 271272"/>
                                    <a:gd name="T4" fmla="*/ 835152 w 835152"/>
                                    <a:gd name="T5" fmla="*/ 271272 h 271272"/>
                                    <a:gd name="T6" fmla="*/ 0 w 835152"/>
                                    <a:gd name="T7" fmla="*/ 271272 h 271272"/>
                                    <a:gd name="T8" fmla="*/ 0 w 835152"/>
                                    <a:gd name="T9" fmla="*/ 0 h 271272"/>
                                    <a:gd name="T10" fmla="*/ 0 w 835152"/>
                                    <a:gd name="T11" fmla="*/ 0 h 271272"/>
                                    <a:gd name="T12" fmla="*/ 835152 w 835152"/>
                                    <a:gd name="T13" fmla="*/ 271272 h 27127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T10" t="T11" r="T12" b="T13"/>
                                  <a:pathLst>
                                    <a:path w="835152" h="271272">
                                      <a:moveTo>
                                        <a:pt x="0" y="0"/>
                                      </a:moveTo>
                                      <a:lnTo>
                                        <a:pt x="835152" y="0"/>
                                      </a:lnTo>
                                      <a:lnTo>
                                        <a:pt x="835152" y="271272"/>
                                      </a:lnTo>
                                      <a:lnTo>
                                        <a:pt x="0" y="27127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53340">
                                  <a:solidFill>
                                    <a:srgbClr val="FF0000"/>
                                  </a:solidFill>
                                  <a:miter lim="101601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7189688" name="Shape 7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6992" y="22052"/>
                                  <a:ext cx="13625" cy="4450"/>
                                </a:xfrm>
                                <a:custGeom>
                                  <a:avLst/>
                                  <a:gdLst>
                                    <a:gd name="T0" fmla="*/ 0 w 1362456"/>
                                    <a:gd name="T1" fmla="*/ 0 h 445008"/>
                                    <a:gd name="T2" fmla="*/ 1362456 w 1362456"/>
                                    <a:gd name="T3" fmla="*/ 0 h 445008"/>
                                    <a:gd name="T4" fmla="*/ 1362456 w 1362456"/>
                                    <a:gd name="T5" fmla="*/ 445008 h 445008"/>
                                    <a:gd name="T6" fmla="*/ 0 w 1362456"/>
                                    <a:gd name="T7" fmla="*/ 445008 h 445008"/>
                                    <a:gd name="T8" fmla="*/ 0 w 1362456"/>
                                    <a:gd name="T9" fmla="*/ 0 h 445008"/>
                                    <a:gd name="T10" fmla="*/ 0 w 1362456"/>
                                    <a:gd name="T11" fmla="*/ 0 h 445008"/>
                                    <a:gd name="T12" fmla="*/ 1362456 w 1362456"/>
                                    <a:gd name="T13" fmla="*/ 445008 h 44500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T10" t="T11" r="T12" b="T13"/>
                                  <a:pathLst>
                                    <a:path w="1362456" h="445008">
                                      <a:moveTo>
                                        <a:pt x="0" y="0"/>
                                      </a:moveTo>
                                      <a:lnTo>
                                        <a:pt x="1362456" y="0"/>
                                      </a:lnTo>
                                      <a:lnTo>
                                        <a:pt x="1362456" y="445008"/>
                                      </a:lnTo>
                                      <a:lnTo>
                                        <a:pt x="0" y="44500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53340">
                                  <a:solidFill>
                                    <a:srgbClr val="FF0000"/>
                                  </a:solidFill>
                                  <a:miter lim="101601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07143683" name="Shape 74"/>
                              <wps:cNvSpPr>
                                <a:spLocks/>
                              </wps:cNvSpPr>
                              <wps:spPr bwMode="auto">
                                <a:xfrm>
                                  <a:off x="43296" y="4038"/>
                                  <a:ext cx="4191" cy="716"/>
                                </a:xfrm>
                                <a:custGeom>
                                  <a:avLst/>
                                  <a:gdLst>
                                    <a:gd name="T0" fmla="*/ 348996 w 419100"/>
                                    <a:gd name="T1" fmla="*/ 0 h 71628"/>
                                    <a:gd name="T2" fmla="*/ 419100 w 419100"/>
                                    <a:gd name="T3" fmla="*/ 38100 h 71628"/>
                                    <a:gd name="T4" fmla="*/ 347472 w 419100"/>
                                    <a:gd name="T5" fmla="*/ 71628 h 71628"/>
                                    <a:gd name="T6" fmla="*/ 348063 w 419100"/>
                                    <a:gd name="T7" fmla="*/ 43852 h 71628"/>
                                    <a:gd name="T8" fmla="*/ 0 w 419100"/>
                                    <a:gd name="T9" fmla="*/ 33528 h 71628"/>
                                    <a:gd name="T10" fmla="*/ 1524 w 419100"/>
                                    <a:gd name="T11" fmla="*/ 16764 h 71628"/>
                                    <a:gd name="T12" fmla="*/ 348419 w 419100"/>
                                    <a:gd name="T13" fmla="*/ 27097 h 71628"/>
                                    <a:gd name="T14" fmla="*/ 348996 w 419100"/>
                                    <a:gd name="T15" fmla="*/ 0 h 71628"/>
                                    <a:gd name="T16" fmla="*/ 0 w 419100"/>
                                    <a:gd name="T17" fmla="*/ 0 h 71628"/>
                                    <a:gd name="T18" fmla="*/ 419100 w 419100"/>
                                    <a:gd name="T19" fmla="*/ 71628 h 7162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</a:cxnLst>
                                  <a:rect l="T16" t="T17" r="T18" b="T19"/>
                                  <a:pathLst>
                                    <a:path w="419100" h="71628">
                                      <a:moveTo>
                                        <a:pt x="348996" y="0"/>
                                      </a:moveTo>
                                      <a:lnTo>
                                        <a:pt x="419100" y="38100"/>
                                      </a:lnTo>
                                      <a:lnTo>
                                        <a:pt x="347472" y="71628"/>
                                      </a:lnTo>
                                      <a:lnTo>
                                        <a:pt x="348063" y="43852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1524" y="16764"/>
                                      </a:lnTo>
                                      <a:lnTo>
                                        <a:pt x="348419" y="27097"/>
                                      </a:lnTo>
                                      <a:lnTo>
                                        <a:pt x="3489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B05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34837123" name="Shape 75"/>
                              <wps:cNvSpPr>
                                <a:spLocks/>
                              </wps:cNvSpPr>
                              <wps:spPr bwMode="auto">
                                <a:xfrm>
                                  <a:off x="37459" y="12954"/>
                                  <a:ext cx="10044" cy="1082"/>
                                </a:xfrm>
                                <a:custGeom>
                                  <a:avLst/>
                                  <a:gdLst>
                                    <a:gd name="T0" fmla="*/ 1524 w 1004316"/>
                                    <a:gd name="T1" fmla="*/ 0 h 108204"/>
                                    <a:gd name="T2" fmla="*/ 933996 w 1004316"/>
                                    <a:gd name="T3" fmla="*/ 64776 h 108204"/>
                                    <a:gd name="T4" fmla="*/ 935736 w 1004316"/>
                                    <a:gd name="T5" fmla="*/ 38100 h 108204"/>
                                    <a:gd name="T6" fmla="*/ 1004316 w 1004316"/>
                                    <a:gd name="T7" fmla="*/ 77724 h 108204"/>
                                    <a:gd name="T8" fmla="*/ 931164 w 1004316"/>
                                    <a:gd name="T9" fmla="*/ 108204 h 108204"/>
                                    <a:gd name="T10" fmla="*/ 932908 w 1004316"/>
                                    <a:gd name="T11" fmla="*/ 81466 h 108204"/>
                                    <a:gd name="T12" fmla="*/ 0 w 1004316"/>
                                    <a:gd name="T13" fmla="*/ 16764 h 108204"/>
                                    <a:gd name="T14" fmla="*/ 1524 w 1004316"/>
                                    <a:gd name="T15" fmla="*/ 0 h 108204"/>
                                    <a:gd name="T16" fmla="*/ 0 w 1004316"/>
                                    <a:gd name="T17" fmla="*/ 0 h 108204"/>
                                    <a:gd name="T18" fmla="*/ 1004316 w 1004316"/>
                                    <a:gd name="T19" fmla="*/ 108204 h 10820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</a:cxnLst>
                                  <a:rect l="T16" t="T17" r="T18" b="T19"/>
                                  <a:pathLst>
                                    <a:path w="1004316" h="108204">
                                      <a:moveTo>
                                        <a:pt x="1524" y="0"/>
                                      </a:moveTo>
                                      <a:lnTo>
                                        <a:pt x="933996" y="64776"/>
                                      </a:lnTo>
                                      <a:lnTo>
                                        <a:pt x="935736" y="38100"/>
                                      </a:lnTo>
                                      <a:lnTo>
                                        <a:pt x="1004316" y="77724"/>
                                      </a:lnTo>
                                      <a:lnTo>
                                        <a:pt x="931164" y="108204"/>
                                      </a:lnTo>
                                      <a:lnTo>
                                        <a:pt x="932908" y="81466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30649027" name="Shape 76"/>
                              <wps:cNvSpPr>
                                <a:spLocks/>
                              </wps:cNvSpPr>
                              <wps:spPr bwMode="auto">
                                <a:xfrm>
                                  <a:off x="30708" y="15041"/>
                                  <a:ext cx="16657" cy="9464"/>
                                </a:xfrm>
                                <a:custGeom>
                                  <a:avLst/>
                                  <a:gdLst>
                                    <a:gd name="T0" fmla="*/ 1665732 w 1665732"/>
                                    <a:gd name="T1" fmla="*/ 0 h 946404"/>
                                    <a:gd name="T2" fmla="*/ 1620012 w 1665732"/>
                                    <a:gd name="T3" fmla="*/ 65532 h 946404"/>
                                    <a:gd name="T4" fmla="*/ 1606948 w 1665732"/>
                                    <a:gd name="T5" fmla="*/ 42244 h 946404"/>
                                    <a:gd name="T6" fmla="*/ 9144 w 1665732"/>
                                    <a:gd name="T7" fmla="*/ 946404 h 946404"/>
                                    <a:gd name="T8" fmla="*/ 0 w 1665732"/>
                                    <a:gd name="T9" fmla="*/ 931164 h 946404"/>
                                    <a:gd name="T10" fmla="*/ 1598620 w 1665732"/>
                                    <a:gd name="T11" fmla="*/ 27399 h 946404"/>
                                    <a:gd name="T12" fmla="*/ 1584960 w 1665732"/>
                                    <a:gd name="T13" fmla="*/ 3048 h 946404"/>
                                    <a:gd name="T14" fmla="*/ 1665732 w 1665732"/>
                                    <a:gd name="T15" fmla="*/ 0 h 946404"/>
                                    <a:gd name="T16" fmla="*/ 0 w 1665732"/>
                                    <a:gd name="T17" fmla="*/ 0 h 946404"/>
                                    <a:gd name="T18" fmla="*/ 1665732 w 1665732"/>
                                    <a:gd name="T19" fmla="*/ 946404 h 94640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</a:cxnLst>
                                  <a:rect l="T16" t="T17" r="T18" b="T19"/>
                                  <a:pathLst>
                                    <a:path w="1665732" h="946404">
                                      <a:moveTo>
                                        <a:pt x="1665732" y="0"/>
                                      </a:moveTo>
                                      <a:lnTo>
                                        <a:pt x="1620012" y="65532"/>
                                      </a:lnTo>
                                      <a:lnTo>
                                        <a:pt x="1606948" y="42244"/>
                                      </a:lnTo>
                                      <a:lnTo>
                                        <a:pt x="9144" y="946404"/>
                                      </a:lnTo>
                                      <a:lnTo>
                                        <a:pt x="0" y="931164"/>
                                      </a:lnTo>
                                      <a:lnTo>
                                        <a:pt x="1598620" y="27399"/>
                                      </a:lnTo>
                                      <a:lnTo>
                                        <a:pt x="1584960" y="3048"/>
                                      </a:lnTo>
                                      <a:lnTo>
                                        <a:pt x="16657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miter lim="127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224F6EC" id="Group 8" o:spid="_x0000_s1120" style="width:374.05pt;height:251.3pt;mso-position-horizontal-relative:char;mso-position-vertical-relative:line" coordsize="47503,319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">
                      <v:rect id="Rectangle 356" o:spid="_x0000_s1121" style="position:absolute;left:44607;top:30616;width:475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" filled="f" stroked="f">
                        <v:textbox inset="0,0,0,0">
                          <w:txbxContent>
                            <w:p w14:paraId="02F37337" w14:textId="77777777" w:rsidR="00ED7CA4" w:rsidRDefault="00ED7CA4" w:rsidP="00ED7CA4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362" o:spid="_x0000_s1122" style="position:absolute;left:47124;top:30616;width:475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" filled="f" stroked="f">
                        <v:textbox inset="0,0,0,0">
                          <w:txbxContent>
                            <w:p w14:paraId="684429E6" w14:textId="77777777" w:rsidR="00ED7CA4" w:rsidRDefault="00ED7CA4" w:rsidP="00ED7CA4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68" o:spid="_x0000_s1123" type="#_x0000_t75" style="position:absolute;width:44577;height:31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">
                        <v:imagedata r:id="rId98" o:title=""/>
                      </v:shape>
                      <v:shape id="Shape 71" o:spid="_x0000_s1124" style="position:absolute;left:1584;top:1554;width:41728;height:5928;visibility:visible;mso-wrap-style:square;v-text-anchor:top" coordsize="4172712,592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" path="m,l4172712,r,592836l,592836,,xe" filled="f" strokecolor="#70ad47" strokeweight="4.2pt">
                        <v:stroke miterlimit="66585f" joinstyle="miter"/>
                        <v:path arrowok="t" o:connecttype="custom" o:connectlocs="0,0;41728,0;41728,5928;0,5928;0,0" o:connectangles="0,0,0,0,0" textboxrect="0,0,4172712,592836"/>
                      </v:shape>
                      <v:shape id="Shape 72" o:spid="_x0000_s1125" style="position:absolute;left:28910;top:12024;width:8351;height:2713;visibility:visible;mso-wrap-style:square;v-text-anchor:top" coordsize="835152,27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" path="m,l835152,r,271272l,271272,,xe" filled="f" strokecolor="red" strokeweight="4.2pt">
                        <v:stroke miterlimit="66585f" joinstyle="miter"/>
                        <v:path arrowok="t" o:connecttype="custom" o:connectlocs="0,0;8351,0;8351,2713;0,2713;0,0" o:connectangles="0,0,0,0,0" textboxrect="0,0,835152,271272"/>
                      </v:shape>
                      <v:shape id="Shape 73" o:spid="_x0000_s1126" style="position:absolute;left:16992;top:22052;width:13625;height:4450;visibility:visible;mso-wrap-style:square;v-text-anchor:top" coordsize="1362456,445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" path="m,l1362456,r,445008l,445008,,xe" filled="f" strokecolor="red" strokeweight="4.2pt">
                        <v:stroke miterlimit="66585f" joinstyle="miter"/>
                        <v:path arrowok="t" o:connecttype="custom" o:connectlocs="0,0;13625,0;13625,4450;0,4450;0,0" o:connectangles="0,0,0,0,0" textboxrect="0,0,1362456,445008"/>
                      </v:shape>
                      <v:shape id="Shape 74" o:spid="_x0000_s1127" style="position:absolute;left:43296;top:4038;width:4191;height:716;visibility:visible;mso-wrap-style:square;v-text-anchor:top" coordsize="419100,7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" path="m348996,r70104,38100l347472,71628r591,-27776l,33528,1524,16764,348419,27097,348996,xe" fillcolor="#00b050" stroked="f" strokeweight="0">
                        <v:stroke miterlimit="83231f" joinstyle="miter"/>
                        <v:path arrowok="t" o:connecttype="custom" o:connectlocs="3490,0;4191,381;3475,716;3481,438;0,335;15,168;3484,271;3490,0" o:connectangles="0,0,0,0,0,0,0,0" textboxrect="0,0,419100,71628"/>
                      </v:shape>
                      <v:shape id="Shape 75" o:spid="_x0000_s1128" style="position:absolute;left:37459;top:12954;width:10044;height:1082;visibility:visible;mso-wrap-style:square;v-text-anchor:top" coordsize="100431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" path="m1524,l933996,64776r1740,-26676l1004316,77724r-73152,30480l932908,81466,,16764,1524,xe" fillcolor="red" stroked="f" strokeweight="0">
                        <v:stroke miterlimit="83231f" joinstyle="miter"/>
                        <v:path arrowok="t" o:connecttype="custom" o:connectlocs="15,0;9341,648;9358,381;10044,777;9312,1082;9330,815;0,168;15,0" o:connectangles="0,0,0,0,0,0,0,0" textboxrect="0,0,1004316,108204"/>
                      </v:shape>
                      <v:shape id="Shape 76" o:spid="_x0000_s1129" style="position:absolute;left:30708;top:15041;width:16657;height:9464;visibility:visible;mso-wrap-style:square;v-text-anchor:top" coordsize="1665732,946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" path="m1665732,r-45720,65532l1606948,42244,9144,946404,,931164,1598620,27399,1584960,3048,1665732,xe" fillcolor="red" stroked="f" strokeweight="0">
                        <v:stroke miterlimit="83231f" joinstyle="miter"/>
                        <v:path arrowok="t" o:connecttype="custom" o:connectlocs="16657,0;16200,655;16069,422;91,9464;0,9312;15986,274;15849,30;16657,0" o:connectangles="0,0,0,0,0,0,0,0" textboxrect="0,0,1665732,94640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35" w:type="dxa"/>
          </w:tcPr>
          <w:p w14:paraId="0D191F41" w14:textId="77777777" w:rsidR="00ED7CA4" w:rsidRDefault="00ED7CA4">
            <w:pPr>
              <w:ind w:left="-9406" w:right="11441"/>
            </w:pPr>
          </w:p>
          <w:tbl>
            <w:tblPr>
              <w:tblStyle w:val="TableGrid0"/>
              <w:tblW w:w="1968" w:type="dxa"/>
              <w:tblInd w:w="67" w:type="dxa"/>
              <w:tblCellMar>
                <w:top w:w="116" w:type="dxa"/>
                <w:left w:w="142" w:type="dxa"/>
                <w:right w:w="231" w:type="dxa"/>
              </w:tblCellMar>
              <w:tblLook w:val="04A0" w:firstRow="1" w:lastRow="0" w:firstColumn="1" w:lastColumn="0" w:noHBand="0" w:noVBand="1"/>
            </w:tblPr>
            <w:tblGrid>
              <w:gridCol w:w="1968"/>
            </w:tblGrid>
            <w:tr w:rsidR="00ED7CA4" w14:paraId="3F6287F4" w14:textId="77777777">
              <w:trPr>
                <w:trHeight w:val="902"/>
              </w:trPr>
              <w:tc>
                <w:tcPr>
                  <w:tcW w:w="1968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hideMark/>
                </w:tcPr>
                <w:p w14:paraId="17D0C6AD" w14:textId="77777777" w:rsidR="00ED7CA4" w:rsidRDefault="00ED7CA4">
                  <w:pPr>
                    <w:ind w:right="47"/>
                    <w:jc w:val="both"/>
                  </w:pPr>
                  <w:r>
                    <w:rPr>
                      <w:rFonts w:ascii="Times New Roman" w:eastAsia="Times New Roman" w:hAnsi="Times New Roman" w:cs="Times New Roman"/>
                      <w:color w:val="00B050"/>
                      <w:sz w:val="21"/>
                    </w:rPr>
                    <w:t xml:space="preserve">Header area, consists of header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B050"/>
                      <w:sz w:val="21"/>
                    </w:rPr>
                    <w:t>condii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B050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B050"/>
                      <w:sz w:val="21"/>
                    </w:rPr>
                    <w:t>ons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B050"/>
                      <w:sz w:val="21"/>
                    </w:rPr>
                    <w:t xml:space="preserve"> </w:t>
                  </w:r>
                </w:p>
              </w:tc>
            </w:tr>
          </w:tbl>
          <w:p w14:paraId="420682D1" w14:textId="77777777" w:rsidR="00ED7CA4" w:rsidRDefault="00ED7CA4">
            <w:pPr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ED7CA4" w14:paraId="641F01CE" w14:textId="77777777" w:rsidTr="00ED7CA4">
        <w:trPr>
          <w:trHeight w:val="3505"/>
        </w:trPr>
        <w:tc>
          <w:tcPr>
            <w:tcW w:w="0" w:type="auto"/>
            <w:vMerge/>
            <w:vAlign w:val="center"/>
            <w:hideMark/>
          </w:tcPr>
          <w:p w14:paraId="2C5D39FD" w14:textId="77777777" w:rsidR="00ED7CA4" w:rsidRDefault="00ED7CA4">
            <w:pPr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2035" w:type="dxa"/>
          </w:tcPr>
          <w:p w14:paraId="0F866319" w14:textId="77777777" w:rsidR="00ED7CA4" w:rsidRDefault="00ED7CA4">
            <w:pPr>
              <w:ind w:left="-9406" w:right="12"/>
            </w:pPr>
          </w:p>
          <w:tbl>
            <w:tblPr>
              <w:tblStyle w:val="TableGrid0"/>
              <w:tblW w:w="1968" w:type="dxa"/>
              <w:tblInd w:w="55" w:type="dxa"/>
              <w:tblCellMar>
                <w:left w:w="142" w:type="dxa"/>
                <w:right w:w="222" w:type="dxa"/>
              </w:tblCellMar>
              <w:tblLook w:val="04A0" w:firstRow="1" w:lastRow="0" w:firstColumn="1" w:lastColumn="0" w:noHBand="0" w:noVBand="1"/>
            </w:tblPr>
            <w:tblGrid>
              <w:gridCol w:w="1968"/>
            </w:tblGrid>
            <w:tr w:rsidR="00ED7CA4" w14:paraId="27519139" w14:textId="77777777">
              <w:trPr>
                <w:trHeight w:val="749"/>
              </w:trPr>
              <w:tc>
                <w:tcPr>
                  <w:tcW w:w="1968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vAlign w:val="center"/>
                  <w:hideMark/>
                </w:tcPr>
                <w:p w14:paraId="319474CC" w14:textId="77777777" w:rsidR="00ED7CA4" w:rsidRDefault="00ED7CA4">
                  <w:pPr>
                    <w:jc w:val="both"/>
                  </w:pPr>
                  <w:r>
                    <w:rPr>
                      <w:rFonts w:ascii="Times New Roman" w:eastAsia="Times New Roman" w:hAnsi="Times New Roman" w:cs="Times New Roman"/>
                      <w:color w:val="FF0000"/>
                      <w:sz w:val="21"/>
                    </w:rPr>
                    <w:t xml:space="preserve">Price components or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FF0000"/>
                      <w:sz w:val="21"/>
                    </w:rPr>
                    <w:t>condi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FF0000"/>
                      <w:sz w:val="21"/>
                    </w:rPr>
                    <w:t xml:space="preserve"> on types </w:t>
                  </w:r>
                </w:p>
              </w:tc>
            </w:tr>
          </w:tbl>
          <w:p w14:paraId="7F3D0CBF" w14:textId="77777777" w:rsidR="00ED7CA4" w:rsidRDefault="00ED7CA4">
            <w:pPr>
              <w:rPr>
                <w:rFonts w:ascii="Calibri" w:eastAsia="Calibri" w:hAnsi="Calibri" w:cs="Calibri"/>
                <w:color w:val="000000"/>
              </w:rPr>
            </w:pPr>
          </w:p>
        </w:tc>
      </w:tr>
    </w:tbl>
    <w:p w14:paraId="149536F2" w14:textId="77777777" w:rsidR="00ED7CA4" w:rsidRPr="00711530" w:rsidRDefault="00ED7CA4" w:rsidP="00ED7CA4">
      <w:pPr>
        <w:spacing w:after="148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 w:rsidRPr="0071153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Access Sequence </w:t>
      </w:r>
    </w:p>
    <w:p w14:paraId="3B69A619" w14:textId="77777777" w:rsidR="00ED7CA4" w:rsidRPr="00711530" w:rsidRDefault="00ED7CA4" w:rsidP="00711530">
      <w:pPr>
        <w:spacing w:after="0"/>
        <w:ind w:left="-5" w:hanging="10"/>
        <w:jc w:val="both"/>
        <w:rPr>
          <w:sz w:val="24"/>
          <w:szCs w:val="24"/>
        </w:rPr>
      </w:pPr>
      <w:r w:rsidRPr="00711530">
        <w:rPr>
          <w:rFonts w:ascii="Times New Roman" w:eastAsia="Times New Roman" w:hAnsi="Times New Roman" w:cs="Times New Roman"/>
          <w:sz w:val="24"/>
          <w:szCs w:val="24"/>
        </w:rPr>
        <w:t xml:space="preserve">It contains of condition techniques/Key combinations. </w:t>
      </w:r>
      <w:r w:rsidRPr="00711530">
        <w:rPr>
          <w:rFonts w:ascii="Times New Roman" w:eastAsia="Times New Roman" w:hAnsi="Times New Roman" w:cs="Times New Roman"/>
          <w:sz w:val="24"/>
          <w:szCs w:val="24"/>
          <w:shd w:val="clear" w:color="auto" w:fill="FFFF00"/>
        </w:rPr>
        <w:t>Access sequence is a search criterion</w:t>
      </w:r>
      <w:r w:rsidRPr="0071153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11530">
        <w:rPr>
          <w:rFonts w:ascii="Times New Roman" w:eastAsia="Times New Roman" w:hAnsi="Times New Roman" w:cs="Times New Roman"/>
          <w:sz w:val="24"/>
          <w:szCs w:val="24"/>
          <w:shd w:val="clear" w:color="auto" w:fill="FFFF00"/>
        </w:rPr>
        <w:t xml:space="preserve">for assigning price to </w:t>
      </w:r>
      <w:proofErr w:type="spellStart"/>
      <w:proofErr w:type="gramStart"/>
      <w:r w:rsidRPr="00711530">
        <w:rPr>
          <w:rFonts w:ascii="Times New Roman" w:eastAsia="Times New Roman" w:hAnsi="Times New Roman" w:cs="Times New Roman"/>
          <w:sz w:val="24"/>
          <w:szCs w:val="24"/>
          <w:shd w:val="clear" w:color="auto" w:fill="FFFF00"/>
        </w:rPr>
        <w:t>a</w:t>
      </w:r>
      <w:proofErr w:type="spellEnd"/>
      <w:proofErr w:type="gramEnd"/>
      <w:r w:rsidRPr="00711530">
        <w:rPr>
          <w:rFonts w:ascii="Times New Roman" w:eastAsia="Times New Roman" w:hAnsi="Times New Roman" w:cs="Times New Roman"/>
          <w:sz w:val="24"/>
          <w:szCs w:val="24"/>
          <w:shd w:val="clear" w:color="auto" w:fill="FFFF00"/>
        </w:rPr>
        <w:t xml:space="preserve"> automatic condition type.</w:t>
      </w:r>
      <w:r w:rsidRPr="0071153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tbl>
      <w:tblPr>
        <w:tblStyle w:val="TableGrid0"/>
        <w:tblW w:w="7721" w:type="dxa"/>
        <w:tblInd w:w="0" w:type="dxa"/>
        <w:tblCellMar>
          <w:top w:w="53" w:type="dxa"/>
        </w:tblCellMar>
        <w:tblLook w:val="04A0" w:firstRow="1" w:lastRow="0" w:firstColumn="1" w:lastColumn="0" w:noHBand="0" w:noVBand="1"/>
      </w:tblPr>
      <w:tblGrid>
        <w:gridCol w:w="3372"/>
        <w:gridCol w:w="4349"/>
      </w:tblGrid>
      <w:tr w:rsidR="00ED7CA4" w:rsidRPr="00711530" w14:paraId="67F7EA01" w14:textId="77777777" w:rsidTr="00ED7CA4">
        <w:trPr>
          <w:trHeight w:val="269"/>
        </w:trPr>
        <w:tc>
          <w:tcPr>
            <w:tcW w:w="7721" w:type="dxa"/>
            <w:gridSpan w:val="2"/>
            <w:shd w:val="clear" w:color="auto" w:fill="FFFF00"/>
            <w:hideMark/>
          </w:tcPr>
          <w:p w14:paraId="5F15F229" w14:textId="77777777" w:rsidR="00ED7CA4" w:rsidRPr="00711530" w:rsidRDefault="00ED7CA4" w:rsidP="00711530">
            <w:pPr>
              <w:jc w:val="both"/>
              <w:rPr>
                <w:sz w:val="24"/>
                <w:szCs w:val="24"/>
              </w:rPr>
            </w:pPr>
            <w:r w:rsidRPr="0071153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For manual conditions there is no need of Access Sequence, but for automatic pricing </w:t>
            </w:r>
          </w:p>
        </w:tc>
      </w:tr>
      <w:tr w:rsidR="00ED7CA4" w:rsidRPr="00711530" w14:paraId="66DCFAB8" w14:textId="77777777" w:rsidTr="00ED7CA4">
        <w:trPr>
          <w:trHeight w:val="269"/>
        </w:trPr>
        <w:tc>
          <w:tcPr>
            <w:tcW w:w="3372" w:type="dxa"/>
            <w:shd w:val="clear" w:color="auto" w:fill="FFFF00"/>
            <w:hideMark/>
          </w:tcPr>
          <w:p w14:paraId="2CD923C6" w14:textId="77777777" w:rsidR="00ED7CA4" w:rsidRPr="00711530" w:rsidRDefault="00ED7CA4" w:rsidP="00711530">
            <w:pPr>
              <w:jc w:val="both"/>
              <w:rPr>
                <w:sz w:val="24"/>
                <w:szCs w:val="24"/>
              </w:rPr>
            </w:pPr>
            <w:r w:rsidRPr="00711530">
              <w:rPr>
                <w:rFonts w:ascii="Times New Roman" w:eastAsia="Times New Roman" w:hAnsi="Times New Roman" w:cs="Times New Roman"/>
                <w:sz w:val="24"/>
                <w:szCs w:val="24"/>
              </w:rPr>
              <w:t>conditions access sequence is a must.</w:t>
            </w:r>
          </w:p>
        </w:tc>
        <w:tc>
          <w:tcPr>
            <w:tcW w:w="4349" w:type="dxa"/>
            <w:hideMark/>
          </w:tcPr>
          <w:p w14:paraId="213E1CA0" w14:textId="77777777" w:rsidR="00ED7CA4" w:rsidRPr="00711530" w:rsidRDefault="00ED7CA4" w:rsidP="00711530">
            <w:pPr>
              <w:jc w:val="both"/>
              <w:rPr>
                <w:sz w:val="24"/>
                <w:szCs w:val="24"/>
              </w:rPr>
            </w:pPr>
            <w:r w:rsidRPr="0071153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468B4174" w14:textId="77777777" w:rsidR="00ED7CA4" w:rsidRPr="00711530" w:rsidRDefault="00ED7CA4" w:rsidP="00711530">
      <w:pPr>
        <w:spacing w:after="3"/>
        <w:ind w:left="-5" w:right="58" w:hanging="1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1530">
        <w:rPr>
          <w:rFonts w:ascii="Times New Roman" w:eastAsia="Times New Roman" w:hAnsi="Times New Roman" w:cs="Times New Roman"/>
          <w:sz w:val="24"/>
          <w:szCs w:val="24"/>
        </w:rPr>
        <w:t xml:space="preserve">We must maintain the manual or automatic condition in two places, i.e., 1. Condition type and 2. Maintain pricing procedure. </w:t>
      </w:r>
    </w:p>
    <w:p w14:paraId="20E7E916" w14:textId="77777777" w:rsidR="005E487B" w:rsidRDefault="005E487B" w:rsidP="00ED7CA4">
      <w:pPr>
        <w:spacing w:after="3"/>
        <w:ind w:left="-5" w:right="58" w:hanging="10"/>
        <w:rPr>
          <w:rFonts w:ascii="Calibri" w:eastAsia="Calibri" w:hAnsi="Calibri" w:cs="Calibri"/>
          <w:color w:val="000000"/>
        </w:rPr>
      </w:pPr>
    </w:p>
    <w:p w14:paraId="675AEC75" w14:textId="3FE1CE96" w:rsidR="00ED7CA4" w:rsidRDefault="00ED7CA4" w:rsidP="00ED7CA4">
      <w:pPr>
        <w:spacing w:after="0"/>
        <w:ind w:left="-2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1F2183F8" wp14:editId="46A44849">
                <wp:extent cx="5687207" cy="3458210"/>
                <wp:effectExtent l="0" t="0" r="8890" b="8890"/>
                <wp:docPr id="2131725821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7207" cy="3458210"/>
                          <a:chOff x="0" y="0"/>
                          <a:chExt cx="53919" cy="34579"/>
                        </a:xfrm>
                      </wpg:grpSpPr>
                      <pic:pic xmlns:pic="http://schemas.openxmlformats.org/drawingml/2006/picture">
                        <pic:nvPicPr>
                          <pic:cNvPr id="730535982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9" cy="3457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1580433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38" y="30220"/>
                            <a:ext cx="11491" cy="34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EFA40F" id="Group 7" o:spid="_x0000_s1026" style="width:447.8pt;height:272.3pt;mso-position-horizontal-relative:char;mso-position-vertical-relative:line" coordsize="53919,345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">
                <v:shape id="Picture 70" o:spid="_x0000_s1027" type="#_x0000_t75" style="position:absolute;width:53919;height:34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">
                  <v:imagedata r:id="rId101" o:title=""/>
                </v:shape>
                <v:shape id="Picture 95" o:spid="_x0000_s1028" type="#_x0000_t75" style="position:absolute;left:9738;top:30220;width:11491;height:3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">
                  <v:imagedata r:id="rId102" o:title="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14:paraId="262E453C" w14:textId="77777777" w:rsidR="00ED7CA4" w:rsidRDefault="00ED7CA4" w:rsidP="00ED7CA4">
      <w:pPr>
        <w:spacing w:after="80"/>
      </w:pPr>
      <w:r>
        <w:rPr>
          <w:rFonts w:ascii="Times New Roman" w:eastAsia="Times New Roman" w:hAnsi="Times New Roman" w:cs="Times New Roman"/>
          <w:sz w:val="23"/>
        </w:rPr>
        <w:lastRenderedPageBreak/>
        <w:t xml:space="preserve"> </w:t>
      </w:r>
    </w:p>
    <w:p w14:paraId="5822C485" w14:textId="66334174" w:rsidR="00ED7CA4" w:rsidRDefault="00ED7CA4" w:rsidP="00ED7CA4">
      <w:pPr>
        <w:spacing w:after="106"/>
        <w:ind w:left="-2" w:right="876"/>
        <w:jc w:val="right"/>
        <w:rPr>
          <w:rFonts w:ascii="Times New Roman" w:eastAsia="Times New Roman" w:hAnsi="Times New Roman" w:cs="Times New Roman"/>
          <w:sz w:val="21"/>
        </w:rPr>
      </w:pPr>
      <w:r>
        <w:rPr>
          <w:noProof/>
        </w:rPr>
        <mc:AlternateContent>
          <mc:Choice Requires="wpg">
            <w:drawing>
              <wp:inline distT="0" distB="0" distL="0" distR="0" wp14:anchorId="63D07877" wp14:editId="12830004">
                <wp:extent cx="5430129" cy="2005330"/>
                <wp:effectExtent l="0" t="0" r="0" b="0"/>
                <wp:docPr id="404201439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0129" cy="2005330"/>
                          <a:chOff x="0" y="0"/>
                          <a:chExt cx="48417" cy="20055"/>
                        </a:xfrm>
                      </wpg:grpSpPr>
                      <pic:pic xmlns:pic="http://schemas.openxmlformats.org/drawingml/2006/picture">
                        <pic:nvPicPr>
                          <pic:cNvPr id="441903432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17" cy="200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0771366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39" y="6187"/>
                            <a:ext cx="2926" cy="31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5C1AAA" id="Group 6" o:spid="_x0000_s1026" style="width:427.55pt;height:157.9pt;mso-position-horizontal-relative:char;mso-position-vertical-relative:line" coordsize="48417,200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AOtaFZ461oUAU5&#10;v9bJ/vN/Krfhb/kCWv8A17J/Wqk5/eyf7zfyq34XONEtc/8APsn9aANGijcPWjcPWgAoo3D1o3D1&#10;oAKKNw9aNw9aACijcPWjcPWgAoo3D1o3D1oAKKNw9aNw9aACijcPWjcPWgAoo3D1o3D1oAKKNw9a&#10;Nw9aACijcPWjcPWgAoo3D1o3D1oAKKNw9aNw9aACo7v/AI9ZP+ubfyqTcPWo7sj7LJz/AMs2/lQB&#10;y/jjB1e15/5d5P8A0JaNCx9jbB/5aH+Qo8cE/wBr2vH/AC7yf+hLRoefsbZH/LQ/yFAFy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">
                <v:shape id="Picture 107" o:spid="_x0000_s1027" type="#_x0000_t75" style="position:absolute;width:48417;height:20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">
                  <v:imagedata r:id="rId105" o:title=""/>
                </v:shape>
                <v:shape id="Picture 138" o:spid="_x0000_s1028" type="#_x0000_t75" style="position:absolute;left:26639;top:6187;width:2926;height:3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">
                  <v:imagedata r:id="rId106" o:title="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668636D" w14:textId="77777777" w:rsidR="005E487B" w:rsidRDefault="005E487B" w:rsidP="00ED7CA4">
      <w:pPr>
        <w:spacing w:after="106"/>
        <w:ind w:left="-2" w:right="876"/>
        <w:jc w:val="right"/>
      </w:pPr>
    </w:p>
    <w:p w14:paraId="48DA0539" w14:textId="0C912D41" w:rsidR="00ED7CA4" w:rsidRDefault="00ED7CA4" w:rsidP="00ED7CA4">
      <w:pPr>
        <w:spacing w:after="146"/>
        <w:ind w:left="-5" w:hanging="10"/>
      </w:pPr>
      <w:r>
        <w:rPr>
          <w:rFonts w:ascii="Times New Roman" w:eastAsia="Times New Roman" w:hAnsi="Times New Roman" w:cs="Times New Roman"/>
          <w:sz w:val="21"/>
        </w:rPr>
        <w:t xml:space="preserve">Steps to create our own pricing </w:t>
      </w:r>
      <w:proofErr w:type="gramStart"/>
      <w:r>
        <w:rPr>
          <w:rFonts w:ascii="Times New Roman" w:eastAsia="Times New Roman" w:hAnsi="Times New Roman" w:cs="Times New Roman"/>
          <w:sz w:val="21"/>
        </w:rPr>
        <w:t>procedure</w:t>
      </w:r>
      <w:proofErr w:type="gramEnd"/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F072C8D" w14:textId="77777777" w:rsidR="00ED7CA4" w:rsidRDefault="00ED7CA4" w:rsidP="00ED7CA4">
      <w:pPr>
        <w:spacing w:after="0"/>
        <w:ind w:left="-5" w:hanging="10"/>
      </w:pPr>
      <w:r>
        <w:rPr>
          <w:rFonts w:ascii="Times New Roman" w:eastAsia="Times New Roman" w:hAnsi="Times New Roman" w:cs="Times New Roman"/>
          <w:sz w:val="21"/>
        </w:rPr>
        <w:t xml:space="preserve">SPRO -&gt; SD -&gt; Basic Functions -&gt; Pricing -&gt; Pricing control </w:t>
      </w:r>
    </w:p>
    <w:p w14:paraId="01451D0E" w14:textId="4AD99B8B" w:rsidR="00ED7CA4" w:rsidRDefault="00ED7CA4" w:rsidP="00ED7CA4">
      <w:pPr>
        <w:spacing w:after="0"/>
        <w:ind w:left="-8" w:right="-749"/>
      </w:pPr>
      <w:r>
        <w:rPr>
          <w:noProof/>
        </w:rPr>
        <w:drawing>
          <wp:inline distT="0" distB="0" distL="0" distR="0" wp14:anchorId="4831EB62" wp14:editId="52BB06D9">
            <wp:extent cx="5731510" cy="5070475"/>
            <wp:effectExtent l="0" t="0" r="2540" b="0"/>
            <wp:docPr id="406980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9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7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85111" w14:textId="77777777" w:rsidR="00ED7CA4" w:rsidRDefault="00ED7CA4" w:rsidP="00ED7CA4">
      <w:pPr>
        <w:spacing w:after="0"/>
        <w:jc w:val="both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9CACEBF" w14:textId="21877705" w:rsidR="00ED7CA4" w:rsidRDefault="00ED7CA4" w:rsidP="00ED7CA4">
      <w:pPr>
        <w:spacing w:after="69"/>
        <w:ind w:left="-8" w:right="-1181"/>
      </w:pPr>
      <w:r>
        <w:rPr>
          <w:noProof/>
        </w:rPr>
        <w:lastRenderedPageBreak/>
        <w:drawing>
          <wp:inline distT="0" distB="0" distL="0" distR="0" wp14:anchorId="3E1FF1BB" wp14:editId="6C068F79">
            <wp:extent cx="5731510" cy="7142480"/>
            <wp:effectExtent l="0" t="0" r="2540" b="1270"/>
            <wp:docPr id="12150690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4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A44F7" w14:textId="77777777" w:rsidR="00ED7CA4" w:rsidRDefault="00ED7CA4" w:rsidP="00ED7CA4">
      <w:pPr>
        <w:spacing w:after="0"/>
        <w:jc w:val="both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BE46775" w14:textId="6398C224" w:rsidR="00ED7CA4" w:rsidRDefault="00ED7CA4" w:rsidP="00ED7CA4">
      <w:pPr>
        <w:spacing w:after="103"/>
        <w:ind w:left="-2" w:right="5"/>
        <w:jc w:val="right"/>
        <w:rPr>
          <w:rFonts w:ascii="Times New Roman" w:eastAsia="Times New Roman" w:hAnsi="Times New Roman" w:cs="Times New Roman"/>
          <w:sz w:val="21"/>
        </w:rPr>
      </w:pPr>
      <w:r>
        <w:rPr>
          <w:noProof/>
        </w:rPr>
        <w:lastRenderedPageBreak/>
        <w:drawing>
          <wp:inline distT="0" distB="0" distL="0" distR="0" wp14:anchorId="6A8978AF" wp14:editId="4A9C5F73">
            <wp:extent cx="5401310" cy="2019935"/>
            <wp:effectExtent l="0" t="0" r="8890" b="0"/>
            <wp:docPr id="19569206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6991E89" w14:textId="77777777" w:rsidR="005E487B" w:rsidRDefault="005E487B" w:rsidP="00ED7CA4">
      <w:pPr>
        <w:spacing w:after="103"/>
        <w:ind w:left="-2" w:right="5"/>
        <w:jc w:val="right"/>
      </w:pPr>
    </w:p>
    <w:p w14:paraId="0461E865" w14:textId="77777777" w:rsidR="00ED7CA4" w:rsidRDefault="00ED7CA4" w:rsidP="00ED7CA4">
      <w:pPr>
        <w:spacing w:after="0"/>
        <w:rPr>
          <w:rFonts w:ascii="Times New Roman" w:eastAsia="Times New Roman" w:hAnsi="Times New Roman" w:cs="Times New Roman"/>
          <w:sz w:val="21"/>
        </w:rPr>
      </w:pPr>
      <w:r>
        <w:rPr>
          <w:rFonts w:ascii="Times New Roman" w:eastAsia="Times New Roman" w:hAnsi="Times New Roman" w:cs="Times New Roman"/>
          <w:sz w:val="21"/>
        </w:rPr>
        <w:t xml:space="preserve">After completing the above process give price to automatic pricing components using </w:t>
      </w:r>
      <w:r>
        <w:rPr>
          <w:rFonts w:ascii="Times New Roman" w:eastAsia="Times New Roman" w:hAnsi="Times New Roman" w:cs="Times New Roman"/>
          <w:sz w:val="21"/>
          <w:shd w:val="clear" w:color="auto" w:fill="FFFF00"/>
        </w:rPr>
        <w:t>“VK11”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CD568C4" w14:textId="77777777" w:rsidR="005E487B" w:rsidRDefault="005E487B" w:rsidP="00ED7CA4">
      <w:pPr>
        <w:spacing w:after="0"/>
      </w:pPr>
    </w:p>
    <w:p w14:paraId="3B1D2BF4" w14:textId="4439714A" w:rsidR="00ED7CA4" w:rsidRDefault="00ED7CA4" w:rsidP="00ED7CA4">
      <w:pPr>
        <w:spacing w:after="166"/>
        <w:ind w:left="-8"/>
      </w:pPr>
      <w:r>
        <w:rPr>
          <w:noProof/>
        </w:rPr>
        <w:drawing>
          <wp:inline distT="0" distB="0" distL="0" distR="0" wp14:anchorId="36E7C50A" wp14:editId="23AD4E2A">
            <wp:extent cx="5401310" cy="5433060"/>
            <wp:effectExtent l="0" t="0" r="8890" b="0"/>
            <wp:docPr id="106237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3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543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0"/>
        <w:tblW w:w="8484" w:type="dxa"/>
        <w:tblInd w:w="0" w:type="dxa"/>
        <w:tblCellMar>
          <w:top w:w="53" w:type="dxa"/>
        </w:tblCellMar>
        <w:tblLook w:val="04A0" w:firstRow="1" w:lastRow="0" w:firstColumn="1" w:lastColumn="0" w:noHBand="0" w:noVBand="1"/>
      </w:tblPr>
      <w:tblGrid>
        <w:gridCol w:w="2225"/>
        <w:gridCol w:w="6259"/>
      </w:tblGrid>
      <w:tr w:rsidR="00ED7CA4" w14:paraId="5AA81784" w14:textId="77777777" w:rsidTr="00ED7CA4">
        <w:trPr>
          <w:trHeight w:val="269"/>
        </w:trPr>
        <w:tc>
          <w:tcPr>
            <w:tcW w:w="8484" w:type="dxa"/>
            <w:gridSpan w:val="2"/>
            <w:shd w:val="clear" w:color="auto" w:fill="FFFF00"/>
            <w:hideMark/>
          </w:tcPr>
          <w:p w14:paraId="692C117F" w14:textId="77777777" w:rsidR="00ED7CA4" w:rsidRDefault="00ED7CA4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Pricing can never be deleted from the records. We can just give a new price and deactivate the </w:t>
            </w:r>
          </w:p>
        </w:tc>
      </w:tr>
      <w:tr w:rsidR="00ED7CA4" w14:paraId="6F328DAC" w14:textId="77777777" w:rsidTr="00ED7CA4">
        <w:trPr>
          <w:trHeight w:val="269"/>
        </w:trPr>
        <w:tc>
          <w:tcPr>
            <w:tcW w:w="2225" w:type="dxa"/>
            <w:shd w:val="clear" w:color="auto" w:fill="FFFF00"/>
            <w:hideMark/>
          </w:tcPr>
          <w:p w14:paraId="7D9B0FBF" w14:textId="77777777" w:rsidR="00ED7CA4" w:rsidRDefault="00ED7CA4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3"/>
              </w:rPr>
              <w:t>old one using new dates.</w:t>
            </w:r>
          </w:p>
        </w:tc>
        <w:tc>
          <w:tcPr>
            <w:tcW w:w="6259" w:type="dxa"/>
            <w:hideMark/>
          </w:tcPr>
          <w:p w14:paraId="40B808B3" w14:textId="77777777" w:rsidR="00ED7CA4" w:rsidRDefault="00ED7CA4"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</w:tc>
      </w:tr>
    </w:tbl>
    <w:p w14:paraId="0171E6BD" w14:textId="77777777" w:rsidR="00ED7CA4" w:rsidRDefault="00ED7CA4" w:rsidP="00ED7CA4">
      <w:pPr>
        <w:spacing w:after="3"/>
        <w:ind w:left="-5" w:right="58" w:hanging="10"/>
        <w:rPr>
          <w:rFonts w:ascii="Calibri" w:eastAsia="Calibri" w:hAnsi="Calibri" w:cs="Calibri"/>
          <w:color w:val="000000"/>
        </w:rPr>
      </w:pPr>
      <w:r>
        <w:rPr>
          <w:rFonts w:ascii="Times New Roman" w:eastAsia="Times New Roman" w:hAnsi="Times New Roman" w:cs="Times New Roman"/>
          <w:sz w:val="23"/>
        </w:rPr>
        <w:lastRenderedPageBreak/>
        <w:t xml:space="preserve">To check if the pricing is working properly or not, we can go through the </w:t>
      </w:r>
      <w:r>
        <w:rPr>
          <w:rFonts w:ascii="Times New Roman" w:eastAsia="Times New Roman" w:hAnsi="Times New Roman" w:cs="Times New Roman"/>
          <w:sz w:val="23"/>
          <w:shd w:val="clear" w:color="auto" w:fill="FFFF00"/>
        </w:rPr>
        <w:t>analysis</w:t>
      </w:r>
      <w:r>
        <w:rPr>
          <w:rFonts w:ascii="Times New Roman" w:eastAsia="Times New Roman" w:hAnsi="Times New Roman" w:cs="Times New Roman"/>
          <w:sz w:val="23"/>
        </w:rPr>
        <w:t xml:space="preserve"> option in the sales order. </w:t>
      </w:r>
    </w:p>
    <w:p w14:paraId="09AD9FD4" w14:textId="7804394B" w:rsidR="00ED7CA4" w:rsidRDefault="00ED7CA4" w:rsidP="00ED7CA4">
      <w:pPr>
        <w:spacing w:after="0"/>
        <w:ind w:left="-2"/>
      </w:pPr>
      <w:r>
        <w:rPr>
          <w:noProof/>
        </w:rPr>
        <mc:AlternateContent>
          <mc:Choice Requires="wpg">
            <w:drawing>
              <wp:inline distT="0" distB="0" distL="0" distR="0" wp14:anchorId="4FAA4FFC" wp14:editId="355547B9">
                <wp:extent cx="5391785" cy="5495290"/>
                <wp:effectExtent l="0" t="0" r="0" b="635"/>
                <wp:docPr id="309281608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1785" cy="5495290"/>
                          <a:chOff x="0" y="0"/>
                          <a:chExt cx="53919" cy="54955"/>
                        </a:xfrm>
                      </wpg:grpSpPr>
                      <pic:pic xmlns:pic="http://schemas.openxmlformats.org/drawingml/2006/picture">
                        <pic:nvPicPr>
                          <pic:cNvPr id="351188693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9" cy="273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0053206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361"/>
                            <a:ext cx="53919" cy="265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32A0E5" id="Group 5" o:spid="_x0000_s1026" style="width:424.55pt;height:432.7pt;mso-position-horizontal-relative:char;mso-position-vertical-relative:line" coordsize="53919,549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a/SvM/hH/AKvxL/2OOo/+jK9MfpXmfwj/ANX4l/7HHUf/&#10;AEZQB3kP+qX/AHRRRD/ql/3RRQBDqNvBLp9wksCMGhfcGUHPFP8ABFtb2fhLT7Wzt44oo7SNY441&#10;Cqo2jgAdKKKANW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o5o5o5oAOaOaOaOaYBzRzRzRzSA6S3+JHi618K/8ACMweJ9Wi8P4x/ZUd&#10;3J9nx6eXXN80c0c0AHNHNHNHNABzRzRzRzQAc0c0c0c0AHNHNHNHNABzRzRzRzQAc0c0c0c0AHNH&#10;NHNHNAFzTdUv9G1C2v8ATbu4sb23/eR3NtJ5ckddncftC/FO+t5IJ/iL4llt5P3ckcmoSVwHNHNG&#10;4D5JZJZJJJJJJZJP9ZJJT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">
                <v:shape id="Picture 274" o:spid="_x0000_s1027" type="#_x0000_t75" style="position:absolute;width:53919;height:27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">
                  <v:imagedata r:id="rId113" o:title=""/>
                </v:shape>
                <v:shape id="Picture 276" o:spid="_x0000_s1028" type="#_x0000_t75" style="position:absolute;top:28361;width:53919;height:26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">
                  <v:imagedata r:id="rId114" o:title=""/>
                </v:shape>
                <w10:anchorlock/>
              </v:group>
            </w:pict>
          </mc:Fallback>
        </mc:AlternateContent>
      </w:r>
    </w:p>
    <w:p w14:paraId="082ECCD0" w14:textId="64D94036" w:rsidR="00033CEC" w:rsidRDefault="00033CEC">
      <w:pPr>
        <w:rPr>
          <w:sz w:val="44"/>
          <w:szCs w:val="44"/>
        </w:rPr>
      </w:pPr>
    </w:p>
    <w:p w14:paraId="014F9870" w14:textId="77777777" w:rsidR="005E487B" w:rsidRDefault="005E487B" w:rsidP="00C55140">
      <w:pPr>
        <w:jc w:val="center"/>
        <w:rPr>
          <w:sz w:val="44"/>
          <w:szCs w:val="44"/>
        </w:rPr>
      </w:pPr>
    </w:p>
    <w:p w14:paraId="097FAE92" w14:textId="77777777" w:rsidR="005E487B" w:rsidRDefault="005E487B" w:rsidP="00C55140">
      <w:pPr>
        <w:jc w:val="center"/>
        <w:rPr>
          <w:sz w:val="44"/>
          <w:szCs w:val="44"/>
        </w:rPr>
      </w:pPr>
    </w:p>
    <w:p w14:paraId="238ED96E" w14:textId="77777777" w:rsidR="005E487B" w:rsidRDefault="005E487B" w:rsidP="00C55140">
      <w:pPr>
        <w:jc w:val="center"/>
        <w:rPr>
          <w:sz w:val="44"/>
          <w:szCs w:val="44"/>
        </w:rPr>
      </w:pPr>
    </w:p>
    <w:p w14:paraId="12FDBAA2" w14:textId="77777777" w:rsidR="005E487B" w:rsidRDefault="005E487B" w:rsidP="00C55140">
      <w:pPr>
        <w:jc w:val="center"/>
        <w:rPr>
          <w:sz w:val="44"/>
          <w:szCs w:val="44"/>
        </w:rPr>
      </w:pPr>
    </w:p>
    <w:p w14:paraId="753BCF0C" w14:textId="77777777" w:rsidR="005E487B" w:rsidRDefault="005E487B" w:rsidP="00C55140">
      <w:pPr>
        <w:jc w:val="center"/>
        <w:rPr>
          <w:sz w:val="44"/>
          <w:szCs w:val="44"/>
        </w:rPr>
      </w:pPr>
    </w:p>
    <w:p w14:paraId="3CEBEDAC" w14:textId="2AED8609" w:rsidR="0039712E" w:rsidRDefault="00033CEC" w:rsidP="00C55140">
      <w:pPr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FREE GOODS</w:t>
      </w:r>
    </w:p>
    <w:p w14:paraId="7411ABF3" w14:textId="35FF2220" w:rsidR="00EA39F6" w:rsidRDefault="00EA39F6" w:rsidP="00EA39F6">
      <w:r w:rsidRPr="006F582B">
        <w:rPr>
          <w:b/>
          <w:bCs/>
        </w:rPr>
        <w:t>T</w:t>
      </w:r>
      <w:r w:rsidR="00697C7A">
        <w:rPr>
          <w:b/>
          <w:bCs/>
        </w:rPr>
        <w:t xml:space="preserve"> </w:t>
      </w:r>
      <w:r w:rsidRPr="006F582B">
        <w:rPr>
          <w:b/>
          <w:bCs/>
        </w:rPr>
        <w:t>-</w:t>
      </w:r>
      <w:r w:rsidR="00697C7A">
        <w:rPr>
          <w:b/>
          <w:bCs/>
        </w:rPr>
        <w:t xml:space="preserve"> C</w:t>
      </w:r>
      <w:r w:rsidRPr="006F582B">
        <w:rPr>
          <w:b/>
          <w:bCs/>
        </w:rPr>
        <w:t>odes -</w:t>
      </w:r>
      <w:r>
        <w:t xml:space="preserve"> VBN1(Creating Free Goods)</w:t>
      </w:r>
    </w:p>
    <w:p w14:paraId="64FE75D9" w14:textId="6C00F741" w:rsidR="00EA39F6" w:rsidRDefault="00EA39F6" w:rsidP="00EA39F6">
      <w:r w:rsidRPr="006F582B">
        <w:rPr>
          <w:b/>
          <w:bCs/>
        </w:rPr>
        <w:t>P</w:t>
      </w:r>
      <w:r w:rsidR="006F582B">
        <w:rPr>
          <w:b/>
          <w:bCs/>
        </w:rPr>
        <w:t>ath</w:t>
      </w:r>
      <w:r w:rsidR="00697C7A">
        <w:rPr>
          <w:b/>
          <w:bCs/>
        </w:rPr>
        <w:t xml:space="preserve"> -</w:t>
      </w:r>
      <w:r w:rsidR="006F582B">
        <w:t xml:space="preserve"> </w:t>
      </w:r>
      <w:r>
        <w:t xml:space="preserve">Spro -&gt; sales and distribution -&gt; basic function -&gt; free goods -&gt; </w:t>
      </w:r>
    </w:p>
    <w:p w14:paraId="10FBE751" w14:textId="77777777" w:rsidR="00EA39F6" w:rsidRDefault="00EA39F6" w:rsidP="00EA39F6">
      <w:r>
        <w:t xml:space="preserve">            condition technique for free goods -&gt; Activate free goods </w:t>
      </w:r>
      <w:proofErr w:type="gramStart"/>
      <w:r>
        <w:t>determination</w:t>
      </w:r>
      <w:proofErr w:type="gramEnd"/>
    </w:p>
    <w:p w14:paraId="2AE5CDF7" w14:textId="77777777" w:rsidR="00EA39F6" w:rsidRDefault="00EA39F6" w:rsidP="00EA39F6">
      <w:r w:rsidRPr="00307206">
        <w:rPr>
          <w:noProof/>
          <w:highlight w:val="yellow"/>
        </w:rPr>
        <w:drawing>
          <wp:inline distT="0" distB="0" distL="0" distR="0" wp14:anchorId="3D91DB93" wp14:editId="1FA1738A">
            <wp:extent cx="4229100" cy="2336678"/>
            <wp:effectExtent l="0" t="0" r="0" b="6985"/>
            <wp:docPr id="204603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3150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69123" cy="235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57C5" w14:textId="3881BFAD" w:rsidR="00EA39F6" w:rsidRPr="00EA39F6" w:rsidRDefault="00EA39F6" w:rsidP="00697C7A">
      <w:pPr>
        <w:spacing w:after="0" w:line="276" w:lineRule="auto"/>
        <w:rPr>
          <w:sz w:val="24"/>
          <w:szCs w:val="24"/>
        </w:rPr>
      </w:pPr>
      <w:r w:rsidRPr="00EA39F6">
        <w:rPr>
          <w:sz w:val="24"/>
          <w:szCs w:val="24"/>
        </w:rPr>
        <w:t>Two types of free goods</w:t>
      </w:r>
    </w:p>
    <w:p w14:paraId="2D02EEA5" w14:textId="68196B3D" w:rsidR="00EA39F6" w:rsidRPr="00EA39F6" w:rsidRDefault="00EA39F6" w:rsidP="00697C7A">
      <w:pPr>
        <w:spacing w:after="0" w:line="276" w:lineRule="auto"/>
        <w:rPr>
          <w:sz w:val="24"/>
          <w:szCs w:val="24"/>
        </w:rPr>
      </w:pPr>
      <w:r w:rsidRPr="00EA39F6">
        <w:rPr>
          <w:sz w:val="24"/>
          <w:szCs w:val="24"/>
        </w:rPr>
        <w:t>Inclusive -&gt; if the free quantity lies within the order quantity</w:t>
      </w:r>
      <w:r w:rsidR="00711530">
        <w:rPr>
          <w:sz w:val="24"/>
          <w:szCs w:val="24"/>
        </w:rPr>
        <w:t>.</w:t>
      </w:r>
    </w:p>
    <w:p w14:paraId="6489EDC1" w14:textId="379EF493" w:rsidR="00EA39F6" w:rsidRDefault="00EA39F6" w:rsidP="00697C7A">
      <w:pPr>
        <w:spacing w:after="0" w:line="276" w:lineRule="auto"/>
        <w:rPr>
          <w:sz w:val="24"/>
          <w:szCs w:val="24"/>
        </w:rPr>
      </w:pPr>
      <w:r w:rsidRPr="00EA39F6">
        <w:rPr>
          <w:sz w:val="24"/>
          <w:szCs w:val="24"/>
        </w:rPr>
        <w:t>Exclusive -&gt; if the free quantity lies outside the order quantity</w:t>
      </w:r>
      <w:r w:rsidR="00711530">
        <w:rPr>
          <w:sz w:val="24"/>
          <w:szCs w:val="24"/>
        </w:rPr>
        <w:t>.</w:t>
      </w:r>
    </w:p>
    <w:p w14:paraId="1FD19B73" w14:textId="77777777" w:rsidR="002040E3" w:rsidRPr="00EA39F6" w:rsidRDefault="002040E3" w:rsidP="002040E3">
      <w:pPr>
        <w:spacing w:after="0" w:line="240" w:lineRule="auto"/>
        <w:rPr>
          <w:sz w:val="24"/>
          <w:szCs w:val="24"/>
        </w:rPr>
      </w:pPr>
    </w:p>
    <w:p w14:paraId="1A72FFB3" w14:textId="64A31800" w:rsidR="00EA39F6" w:rsidRPr="00EA39F6" w:rsidRDefault="00EA39F6" w:rsidP="00697C7A">
      <w:pPr>
        <w:spacing w:line="240" w:lineRule="auto"/>
        <w:rPr>
          <w:sz w:val="24"/>
          <w:szCs w:val="24"/>
        </w:rPr>
      </w:pPr>
      <w:r w:rsidRPr="00EA39F6">
        <w:rPr>
          <w:sz w:val="24"/>
          <w:szCs w:val="24"/>
        </w:rPr>
        <w:t xml:space="preserve">Calculation Rules in free </w:t>
      </w:r>
      <w:r w:rsidR="002040E3" w:rsidRPr="00EA39F6">
        <w:rPr>
          <w:sz w:val="24"/>
          <w:szCs w:val="24"/>
        </w:rPr>
        <w:t>goods -</w:t>
      </w:r>
    </w:p>
    <w:p w14:paraId="48C82FCC" w14:textId="3233FA13" w:rsidR="00EA39F6" w:rsidRPr="00EA39F6" w:rsidRDefault="00EA39F6" w:rsidP="00697C7A">
      <w:pPr>
        <w:spacing w:after="0" w:line="276" w:lineRule="auto"/>
        <w:rPr>
          <w:rFonts w:ascii="Arial" w:hAnsi="Arial" w:cs="Arial"/>
          <w:color w:val="000000"/>
          <w:sz w:val="24"/>
          <w:szCs w:val="24"/>
        </w:rPr>
      </w:pPr>
      <w:r w:rsidRPr="00697C7A">
        <w:rPr>
          <w:b/>
          <w:bCs/>
          <w:sz w:val="24"/>
          <w:szCs w:val="24"/>
        </w:rPr>
        <w:t>Pro rata</w:t>
      </w:r>
      <w:r w:rsidR="00697C7A" w:rsidRPr="00697C7A">
        <w:rPr>
          <w:b/>
          <w:bCs/>
          <w:sz w:val="24"/>
          <w:szCs w:val="24"/>
        </w:rPr>
        <w:t xml:space="preserve"> </w:t>
      </w:r>
      <w:r w:rsidRPr="00697C7A">
        <w:rPr>
          <w:b/>
          <w:bCs/>
          <w:sz w:val="24"/>
          <w:szCs w:val="24"/>
        </w:rPr>
        <w:t>-</w:t>
      </w:r>
      <w:r w:rsidRPr="00EA39F6">
        <w:rPr>
          <w:rFonts w:ascii="Arial" w:hAnsi="Arial" w:cs="Arial"/>
          <w:color w:val="000000"/>
          <w:sz w:val="24"/>
          <w:szCs w:val="24"/>
        </w:rPr>
        <w:t xml:space="preserve"> </w:t>
      </w:r>
      <w:r w:rsidR="002040E3">
        <w:rPr>
          <w:rFonts w:ascii="Arial" w:hAnsi="Arial" w:cs="Arial"/>
          <w:color w:val="000000"/>
          <w:sz w:val="24"/>
          <w:szCs w:val="24"/>
        </w:rPr>
        <w:t>I</w:t>
      </w:r>
      <w:r w:rsidRPr="00EA39F6">
        <w:rPr>
          <w:rFonts w:ascii="Arial" w:hAnsi="Arial" w:cs="Arial"/>
          <w:color w:val="000000"/>
          <w:sz w:val="24"/>
          <w:szCs w:val="24"/>
        </w:rPr>
        <w:t>nterprets the free goods quantities as a proportional agreement</w:t>
      </w:r>
      <w:r w:rsidR="00711530">
        <w:rPr>
          <w:rFonts w:ascii="Arial" w:hAnsi="Arial" w:cs="Arial"/>
          <w:color w:val="000000"/>
          <w:sz w:val="24"/>
          <w:szCs w:val="24"/>
        </w:rPr>
        <w:t>.</w:t>
      </w:r>
    </w:p>
    <w:p w14:paraId="42DE80AC" w14:textId="1BEABA82" w:rsidR="00EA39F6" w:rsidRPr="00EA39F6" w:rsidRDefault="00EA39F6" w:rsidP="00697C7A">
      <w:pPr>
        <w:spacing w:after="0" w:line="276" w:lineRule="auto"/>
        <w:rPr>
          <w:sz w:val="24"/>
          <w:szCs w:val="24"/>
        </w:rPr>
      </w:pPr>
      <w:r w:rsidRPr="00697C7A">
        <w:rPr>
          <w:b/>
          <w:bCs/>
          <w:sz w:val="24"/>
          <w:szCs w:val="24"/>
        </w:rPr>
        <w:t>Unit Reference</w:t>
      </w:r>
      <w:r w:rsidR="00697C7A" w:rsidRPr="00697C7A">
        <w:rPr>
          <w:b/>
          <w:bCs/>
          <w:sz w:val="24"/>
          <w:szCs w:val="24"/>
        </w:rPr>
        <w:t xml:space="preserve"> </w:t>
      </w:r>
      <w:r w:rsidRPr="00697C7A">
        <w:rPr>
          <w:b/>
          <w:bCs/>
          <w:sz w:val="24"/>
          <w:szCs w:val="24"/>
        </w:rPr>
        <w:t>-</w:t>
      </w:r>
      <w:r w:rsidRPr="00EA39F6">
        <w:rPr>
          <w:rFonts w:ascii="Arial" w:hAnsi="Arial" w:cs="Arial"/>
          <w:color w:val="000000"/>
          <w:sz w:val="24"/>
          <w:szCs w:val="24"/>
        </w:rPr>
        <w:t xml:space="preserve"> </w:t>
      </w:r>
      <w:r w:rsidR="002040E3">
        <w:rPr>
          <w:rFonts w:ascii="Arial" w:hAnsi="Arial" w:cs="Arial"/>
          <w:color w:val="000000"/>
          <w:sz w:val="24"/>
          <w:szCs w:val="24"/>
        </w:rPr>
        <w:t>I</w:t>
      </w:r>
      <w:r w:rsidRPr="00EA39F6">
        <w:rPr>
          <w:rFonts w:ascii="Arial" w:hAnsi="Arial" w:cs="Arial"/>
          <w:color w:val="000000"/>
          <w:sz w:val="24"/>
          <w:szCs w:val="24"/>
        </w:rPr>
        <w:t>nterprets the free goods quantities as being related to number of units.</w:t>
      </w:r>
    </w:p>
    <w:p w14:paraId="6CFB1EF9" w14:textId="1C2EFD1E" w:rsidR="00EA39F6" w:rsidRDefault="00EA39F6" w:rsidP="00697C7A">
      <w:pPr>
        <w:spacing w:after="0" w:line="276" w:lineRule="auto"/>
      </w:pPr>
      <w:r w:rsidRPr="00697C7A">
        <w:rPr>
          <w:b/>
          <w:bCs/>
          <w:sz w:val="24"/>
          <w:szCs w:val="24"/>
        </w:rPr>
        <w:t>Whole Unit</w:t>
      </w:r>
      <w:r w:rsidRPr="00EA39F6">
        <w:rPr>
          <w:sz w:val="24"/>
          <w:szCs w:val="24"/>
        </w:rPr>
        <w:t xml:space="preserve"> </w:t>
      </w:r>
      <w:r w:rsidRPr="00697C7A">
        <w:rPr>
          <w:b/>
          <w:bCs/>
          <w:sz w:val="24"/>
          <w:szCs w:val="24"/>
        </w:rPr>
        <w:t>-</w:t>
      </w:r>
      <w:r w:rsidR="002040E3">
        <w:rPr>
          <w:sz w:val="24"/>
          <w:szCs w:val="24"/>
        </w:rPr>
        <w:t xml:space="preserve"> G</w:t>
      </w:r>
      <w:r w:rsidRPr="00EA39F6">
        <w:rPr>
          <w:rFonts w:ascii="Arial" w:hAnsi="Arial" w:cs="Arial"/>
          <w:color w:val="000000"/>
          <w:sz w:val="24"/>
          <w:szCs w:val="24"/>
        </w:rPr>
        <w:t>rants to free goods only if whole units are ordered.</w:t>
      </w:r>
    </w:p>
    <w:p w14:paraId="78E02426" w14:textId="77777777" w:rsidR="00EA39F6" w:rsidRDefault="00EA39F6" w:rsidP="00EA39F6"/>
    <w:p w14:paraId="49D7C302" w14:textId="77777777" w:rsidR="00EA39F6" w:rsidRDefault="00EA39F6" w:rsidP="00EA39F6">
      <w:r w:rsidRPr="00E0061F">
        <w:rPr>
          <w:noProof/>
        </w:rPr>
        <w:drawing>
          <wp:inline distT="0" distB="0" distL="0" distR="0" wp14:anchorId="0FDA4682" wp14:editId="43CFA6BE">
            <wp:extent cx="1873250" cy="1478695"/>
            <wp:effectExtent l="0" t="0" r="0" b="7620"/>
            <wp:docPr id="412157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57184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81840" cy="148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11A5" w14:textId="77777777" w:rsidR="00EA39F6" w:rsidRDefault="00EA39F6" w:rsidP="00EA39F6">
      <w:pPr>
        <w:ind w:firstLine="720"/>
      </w:pPr>
    </w:p>
    <w:p w14:paraId="27EED2B1" w14:textId="77777777" w:rsidR="00EA39F6" w:rsidRDefault="00EA39F6" w:rsidP="00EA39F6">
      <w:pPr>
        <w:ind w:firstLine="720"/>
      </w:pPr>
    </w:p>
    <w:p w14:paraId="10158B93" w14:textId="77777777" w:rsidR="00EA39F6" w:rsidRDefault="00EA39F6" w:rsidP="00EA39F6">
      <w:pPr>
        <w:ind w:firstLine="720"/>
      </w:pPr>
    </w:p>
    <w:p w14:paraId="59684C79" w14:textId="7F9C38F4" w:rsidR="00EA39F6" w:rsidRPr="00EA39F6" w:rsidRDefault="00EA39F6" w:rsidP="00EA39F6">
      <w:pPr>
        <w:rPr>
          <w:sz w:val="24"/>
          <w:szCs w:val="24"/>
        </w:rPr>
      </w:pPr>
      <w:r>
        <w:lastRenderedPageBreak/>
        <w:t xml:space="preserve"> </w:t>
      </w:r>
      <w:r w:rsidRPr="00697C7A">
        <w:rPr>
          <w:b/>
          <w:bCs/>
          <w:sz w:val="24"/>
          <w:szCs w:val="24"/>
        </w:rPr>
        <w:t>Free Goods Determination</w:t>
      </w:r>
      <w:r w:rsidR="00697C7A" w:rsidRPr="00697C7A">
        <w:rPr>
          <w:b/>
          <w:bCs/>
          <w:sz w:val="24"/>
          <w:szCs w:val="24"/>
        </w:rPr>
        <w:t xml:space="preserve"> </w:t>
      </w:r>
      <w:r w:rsidRPr="00697C7A">
        <w:rPr>
          <w:b/>
          <w:bCs/>
          <w:sz w:val="24"/>
          <w:szCs w:val="24"/>
        </w:rPr>
        <w:t>-</w:t>
      </w:r>
      <w:r w:rsidRPr="00EA39F6">
        <w:rPr>
          <w:sz w:val="24"/>
          <w:szCs w:val="24"/>
        </w:rPr>
        <w:t xml:space="preserve"> Sales area + Document pricing procedure + customer pricing procedure</w:t>
      </w:r>
    </w:p>
    <w:p w14:paraId="25982D84" w14:textId="36F112BA" w:rsidR="00EA39F6" w:rsidRDefault="00EA39F6" w:rsidP="00EA39F6">
      <w:r w:rsidRPr="00E16030">
        <w:rPr>
          <w:noProof/>
        </w:rPr>
        <w:drawing>
          <wp:inline distT="0" distB="0" distL="0" distR="0" wp14:anchorId="103CA5BC" wp14:editId="01AEE78E">
            <wp:extent cx="5943600" cy="1668780"/>
            <wp:effectExtent l="0" t="0" r="0" b="7620"/>
            <wp:docPr id="897612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12624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F3BF" w14:textId="77777777" w:rsidR="00EA39F6" w:rsidRDefault="00EA39F6" w:rsidP="00EA39F6">
      <w:r>
        <w:t xml:space="preserve">            </w:t>
      </w:r>
    </w:p>
    <w:p w14:paraId="378AF880" w14:textId="69E6F125" w:rsidR="00330030" w:rsidRDefault="00330030" w:rsidP="00C55140">
      <w:pPr>
        <w:jc w:val="center"/>
        <w:rPr>
          <w:sz w:val="44"/>
          <w:szCs w:val="44"/>
        </w:rPr>
      </w:pPr>
    </w:p>
    <w:p w14:paraId="5BBE0888" w14:textId="62FCC868" w:rsidR="004E2069" w:rsidRDefault="00330030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2A30BBFC" w14:textId="100DC073" w:rsidR="00940B01" w:rsidRDefault="00940B01" w:rsidP="00940B01">
      <w:pPr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CREDIT MANAGEMENT</w:t>
      </w:r>
    </w:p>
    <w:p w14:paraId="72220C2E" w14:textId="18C7B4BB" w:rsidR="00A40190" w:rsidRPr="00A40190" w:rsidRDefault="00A40190" w:rsidP="00A40190">
      <w:pPr>
        <w:rPr>
          <w:rFonts w:asciiTheme="majorHAnsi" w:hAnsiTheme="majorHAnsi" w:cstheme="majorHAnsi"/>
          <w:sz w:val="32"/>
          <w:szCs w:val="32"/>
        </w:rPr>
      </w:pPr>
      <w:r w:rsidRPr="00A40190">
        <w:rPr>
          <w:rFonts w:asciiTheme="majorHAnsi" w:hAnsiTheme="majorHAnsi" w:cstheme="majorHAnsi"/>
          <w:sz w:val="32"/>
          <w:szCs w:val="32"/>
        </w:rPr>
        <w:t xml:space="preserve">Credit management have </w:t>
      </w:r>
      <w:r>
        <w:rPr>
          <w:rFonts w:asciiTheme="majorHAnsi" w:hAnsiTheme="majorHAnsi" w:cstheme="majorHAnsi"/>
          <w:sz w:val="32"/>
          <w:szCs w:val="32"/>
        </w:rPr>
        <w:t>two</w:t>
      </w:r>
      <w:r w:rsidRPr="00A40190">
        <w:rPr>
          <w:rFonts w:asciiTheme="majorHAnsi" w:hAnsiTheme="majorHAnsi" w:cstheme="majorHAnsi"/>
          <w:sz w:val="32"/>
          <w:szCs w:val="32"/>
        </w:rPr>
        <w:t xml:space="preserve"> </w:t>
      </w:r>
      <w:proofErr w:type="gramStart"/>
      <w:r w:rsidRPr="00A40190">
        <w:rPr>
          <w:rFonts w:asciiTheme="majorHAnsi" w:hAnsiTheme="majorHAnsi" w:cstheme="majorHAnsi"/>
          <w:sz w:val="32"/>
          <w:szCs w:val="32"/>
        </w:rPr>
        <w:t>type</w:t>
      </w:r>
      <w:r>
        <w:rPr>
          <w:rFonts w:asciiTheme="majorHAnsi" w:hAnsiTheme="majorHAnsi" w:cstheme="majorHAnsi"/>
          <w:sz w:val="32"/>
          <w:szCs w:val="32"/>
        </w:rPr>
        <w:t>s</w:t>
      </w:r>
      <w:proofErr w:type="gramEnd"/>
    </w:p>
    <w:p w14:paraId="1F3A432A" w14:textId="18F55EAF" w:rsidR="00A40190" w:rsidRPr="00A40190" w:rsidRDefault="00A40190" w:rsidP="00A40190">
      <w:pPr>
        <w:rPr>
          <w:rFonts w:asciiTheme="majorHAnsi" w:hAnsiTheme="majorHAnsi" w:cstheme="majorHAnsi"/>
          <w:sz w:val="32"/>
          <w:szCs w:val="32"/>
        </w:rPr>
      </w:pPr>
      <w:r w:rsidRPr="00A40190">
        <w:rPr>
          <w:rFonts w:asciiTheme="majorHAnsi" w:hAnsiTheme="majorHAnsi" w:cstheme="majorHAnsi"/>
          <w:sz w:val="32"/>
          <w:szCs w:val="32"/>
        </w:rPr>
        <w:t xml:space="preserve">• Simple </w:t>
      </w:r>
    </w:p>
    <w:p w14:paraId="192F75CE" w14:textId="77777777" w:rsidR="00A40190" w:rsidRPr="00A40190" w:rsidRDefault="00A40190" w:rsidP="00A40190">
      <w:pPr>
        <w:rPr>
          <w:rFonts w:asciiTheme="majorHAnsi" w:hAnsiTheme="majorHAnsi" w:cstheme="majorHAnsi"/>
          <w:sz w:val="32"/>
          <w:szCs w:val="32"/>
        </w:rPr>
      </w:pPr>
      <w:r w:rsidRPr="00A40190">
        <w:rPr>
          <w:rFonts w:asciiTheme="majorHAnsi" w:hAnsiTheme="majorHAnsi" w:cstheme="majorHAnsi"/>
          <w:sz w:val="32"/>
          <w:szCs w:val="32"/>
        </w:rPr>
        <w:t>• Automatic credit check</w:t>
      </w:r>
    </w:p>
    <w:p w14:paraId="4CC7279E" w14:textId="77777777" w:rsidR="00A40190" w:rsidRPr="00A40190" w:rsidRDefault="00A40190" w:rsidP="00A40190">
      <w:pPr>
        <w:rPr>
          <w:rFonts w:asciiTheme="majorHAnsi" w:hAnsiTheme="majorHAnsi" w:cstheme="majorHAnsi"/>
          <w:sz w:val="28"/>
          <w:szCs w:val="28"/>
        </w:rPr>
      </w:pPr>
    </w:p>
    <w:p w14:paraId="0F47B2B1" w14:textId="77777777" w:rsidR="00A40190" w:rsidRPr="00A40190" w:rsidRDefault="00A40190" w:rsidP="00A40190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A40190">
        <w:rPr>
          <w:rFonts w:asciiTheme="majorHAnsi" w:hAnsiTheme="majorHAnsi" w:cstheme="majorHAnsi"/>
          <w:b/>
          <w:bCs/>
          <w:sz w:val="40"/>
          <w:szCs w:val="40"/>
        </w:rPr>
        <w:t xml:space="preserve">Simple credit check </w:t>
      </w:r>
    </w:p>
    <w:p w14:paraId="4C9EDF0E" w14:textId="77777777" w:rsidR="00A40190" w:rsidRPr="00A40190" w:rsidRDefault="00A40190" w:rsidP="00A40190">
      <w:pPr>
        <w:rPr>
          <w:rFonts w:asciiTheme="majorHAnsi" w:hAnsiTheme="majorHAnsi" w:cstheme="majorHAnsi"/>
          <w:sz w:val="32"/>
          <w:szCs w:val="32"/>
        </w:rPr>
      </w:pPr>
      <w:r w:rsidRPr="00A40190">
        <w:rPr>
          <w:rFonts w:asciiTheme="majorHAnsi" w:hAnsiTheme="majorHAnsi" w:cstheme="majorHAnsi"/>
          <w:sz w:val="32"/>
          <w:szCs w:val="32"/>
        </w:rPr>
        <w:t xml:space="preserve"> We can block only at order level.</w:t>
      </w:r>
    </w:p>
    <w:p w14:paraId="05E0031E" w14:textId="183E2B8E" w:rsidR="00A40190" w:rsidRPr="00A40190" w:rsidRDefault="00A40190" w:rsidP="00A40190">
      <w:pPr>
        <w:rPr>
          <w:rFonts w:asciiTheme="majorHAnsi" w:hAnsiTheme="majorHAnsi" w:cstheme="majorHAnsi"/>
          <w:sz w:val="32"/>
          <w:szCs w:val="32"/>
        </w:rPr>
      </w:pPr>
      <w:r w:rsidRPr="00A40190">
        <w:rPr>
          <w:rFonts w:asciiTheme="majorHAnsi" w:hAnsiTheme="majorHAnsi" w:cstheme="majorHAnsi"/>
          <w:sz w:val="32"/>
          <w:szCs w:val="32"/>
        </w:rPr>
        <w:t xml:space="preserve"> There is no risk management.</w:t>
      </w:r>
    </w:p>
    <w:p w14:paraId="7DE44001" w14:textId="77777777" w:rsidR="00A40190" w:rsidRDefault="00A40190" w:rsidP="00A40190">
      <w:pPr>
        <w:rPr>
          <w:rFonts w:asciiTheme="majorHAnsi" w:hAnsiTheme="majorHAnsi" w:cstheme="majorHAnsi"/>
          <w:sz w:val="32"/>
          <w:szCs w:val="32"/>
        </w:rPr>
      </w:pPr>
      <w:r w:rsidRPr="00A40190">
        <w:rPr>
          <w:rFonts w:asciiTheme="majorHAnsi" w:hAnsiTheme="majorHAnsi" w:cstheme="majorHAnsi"/>
          <w:sz w:val="32"/>
          <w:szCs w:val="32"/>
        </w:rPr>
        <w:t xml:space="preserve"> System only </w:t>
      </w:r>
      <w:proofErr w:type="gramStart"/>
      <w:r w:rsidRPr="00A40190">
        <w:rPr>
          <w:rFonts w:asciiTheme="majorHAnsi" w:hAnsiTheme="majorHAnsi" w:cstheme="majorHAnsi"/>
          <w:sz w:val="32"/>
          <w:szCs w:val="32"/>
        </w:rPr>
        <w:t>consider</w:t>
      </w:r>
      <w:proofErr w:type="gramEnd"/>
      <w:r w:rsidRPr="00A40190">
        <w:rPr>
          <w:rFonts w:asciiTheme="majorHAnsi" w:hAnsiTheme="majorHAnsi" w:cstheme="majorHAnsi"/>
          <w:sz w:val="32"/>
          <w:szCs w:val="32"/>
        </w:rPr>
        <w:t xml:space="preserve"> receivable.</w:t>
      </w:r>
    </w:p>
    <w:p w14:paraId="06465D55" w14:textId="77777777" w:rsidR="00A40190" w:rsidRPr="00A40190" w:rsidRDefault="00A40190" w:rsidP="00A40190">
      <w:pPr>
        <w:rPr>
          <w:rFonts w:asciiTheme="majorHAnsi" w:hAnsiTheme="majorHAnsi" w:cstheme="majorHAnsi"/>
          <w:sz w:val="32"/>
          <w:szCs w:val="32"/>
        </w:rPr>
      </w:pPr>
    </w:p>
    <w:p w14:paraId="387869B7" w14:textId="77777777" w:rsidR="00A40190" w:rsidRPr="00A40190" w:rsidRDefault="00A40190" w:rsidP="00A40190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A40190">
        <w:rPr>
          <w:rFonts w:asciiTheme="majorHAnsi" w:hAnsiTheme="majorHAnsi" w:cstheme="majorHAnsi"/>
          <w:b/>
          <w:bCs/>
          <w:sz w:val="40"/>
          <w:szCs w:val="40"/>
        </w:rPr>
        <w:t xml:space="preserve">Automatic credit check </w:t>
      </w:r>
    </w:p>
    <w:p w14:paraId="7E7C54FD" w14:textId="729FE718" w:rsidR="00A40190" w:rsidRPr="00A40190" w:rsidRDefault="00A40190" w:rsidP="00A40190">
      <w:pPr>
        <w:rPr>
          <w:rFonts w:asciiTheme="majorHAnsi" w:hAnsiTheme="majorHAnsi" w:cstheme="majorHAnsi"/>
          <w:sz w:val="32"/>
          <w:szCs w:val="32"/>
        </w:rPr>
      </w:pPr>
      <w:r w:rsidRPr="00A40190">
        <w:rPr>
          <w:rFonts w:asciiTheme="majorHAnsi" w:hAnsiTheme="majorHAnsi" w:cstheme="majorHAnsi"/>
          <w:sz w:val="32"/>
          <w:szCs w:val="32"/>
        </w:rPr>
        <w:t xml:space="preserve"> Here we can block at order level, delivery level, </w:t>
      </w:r>
      <w:r>
        <w:rPr>
          <w:rFonts w:asciiTheme="majorHAnsi" w:hAnsiTheme="majorHAnsi" w:cstheme="majorHAnsi"/>
          <w:sz w:val="32"/>
          <w:szCs w:val="32"/>
        </w:rPr>
        <w:t>PGI</w:t>
      </w:r>
      <w:r w:rsidRPr="00A40190">
        <w:rPr>
          <w:rFonts w:asciiTheme="majorHAnsi" w:hAnsiTheme="majorHAnsi" w:cstheme="majorHAnsi"/>
          <w:sz w:val="32"/>
          <w:szCs w:val="32"/>
        </w:rPr>
        <w:t xml:space="preserve"> level also.</w:t>
      </w:r>
    </w:p>
    <w:p w14:paraId="02D56101" w14:textId="77777777" w:rsidR="00A40190" w:rsidRPr="00A40190" w:rsidRDefault="00A40190" w:rsidP="00A40190">
      <w:pPr>
        <w:rPr>
          <w:rFonts w:asciiTheme="majorHAnsi" w:hAnsiTheme="majorHAnsi" w:cstheme="majorHAnsi"/>
          <w:sz w:val="32"/>
          <w:szCs w:val="32"/>
        </w:rPr>
      </w:pPr>
      <w:r w:rsidRPr="00A40190">
        <w:rPr>
          <w:rFonts w:asciiTheme="majorHAnsi" w:hAnsiTheme="majorHAnsi" w:cstheme="majorHAnsi"/>
          <w:sz w:val="32"/>
          <w:szCs w:val="32"/>
        </w:rPr>
        <w:t xml:space="preserve"> Risk management is there.</w:t>
      </w:r>
    </w:p>
    <w:p w14:paraId="4EF716D7" w14:textId="77777777" w:rsidR="00A40190" w:rsidRPr="00A40190" w:rsidRDefault="00A40190" w:rsidP="00A40190">
      <w:pPr>
        <w:rPr>
          <w:rFonts w:asciiTheme="majorHAnsi" w:hAnsiTheme="majorHAnsi" w:cstheme="majorHAnsi"/>
          <w:sz w:val="32"/>
          <w:szCs w:val="32"/>
        </w:rPr>
      </w:pPr>
      <w:r w:rsidRPr="00A40190">
        <w:rPr>
          <w:rFonts w:asciiTheme="majorHAnsi" w:hAnsiTheme="majorHAnsi" w:cstheme="majorHAnsi"/>
          <w:sz w:val="32"/>
          <w:szCs w:val="32"/>
        </w:rPr>
        <w:t xml:space="preserve"> • Low risk – can block this at </w:t>
      </w:r>
      <w:proofErr w:type="spellStart"/>
      <w:r w:rsidRPr="00A40190">
        <w:rPr>
          <w:rFonts w:asciiTheme="majorHAnsi" w:hAnsiTheme="majorHAnsi" w:cstheme="majorHAnsi"/>
          <w:sz w:val="32"/>
          <w:szCs w:val="32"/>
        </w:rPr>
        <w:t>pgi</w:t>
      </w:r>
      <w:proofErr w:type="spellEnd"/>
      <w:r w:rsidRPr="00A40190">
        <w:rPr>
          <w:rFonts w:asciiTheme="majorHAnsi" w:hAnsiTheme="majorHAnsi" w:cstheme="majorHAnsi"/>
          <w:sz w:val="32"/>
          <w:szCs w:val="32"/>
        </w:rPr>
        <w:t xml:space="preserve"> level.</w:t>
      </w:r>
    </w:p>
    <w:p w14:paraId="783407C7" w14:textId="77777777" w:rsidR="00A40190" w:rsidRPr="00A40190" w:rsidRDefault="00A40190" w:rsidP="00A40190">
      <w:pPr>
        <w:rPr>
          <w:rFonts w:asciiTheme="majorHAnsi" w:hAnsiTheme="majorHAnsi" w:cstheme="majorHAnsi"/>
          <w:sz w:val="32"/>
          <w:szCs w:val="32"/>
        </w:rPr>
      </w:pPr>
      <w:r w:rsidRPr="00A40190">
        <w:rPr>
          <w:rFonts w:asciiTheme="majorHAnsi" w:hAnsiTheme="majorHAnsi" w:cstheme="majorHAnsi"/>
          <w:sz w:val="32"/>
          <w:szCs w:val="32"/>
        </w:rPr>
        <w:t xml:space="preserve"> • Medium Risk – can block at delivery level.</w:t>
      </w:r>
    </w:p>
    <w:p w14:paraId="7F1B4DAF" w14:textId="77777777" w:rsidR="00A40190" w:rsidRPr="00A40190" w:rsidRDefault="00A40190" w:rsidP="00A40190">
      <w:pPr>
        <w:rPr>
          <w:rFonts w:asciiTheme="majorHAnsi" w:hAnsiTheme="majorHAnsi" w:cstheme="majorHAnsi"/>
          <w:sz w:val="32"/>
          <w:szCs w:val="32"/>
        </w:rPr>
      </w:pPr>
      <w:r w:rsidRPr="00A40190">
        <w:rPr>
          <w:rFonts w:asciiTheme="majorHAnsi" w:hAnsiTheme="majorHAnsi" w:cstheme="majorHAnsi"/>
          <w:sz w:val="32"/>
          <w:szCs w:val="32"/>
        </w:rPr>
        <w:t xml:space="preserve"> • High risk – block at order level.</w:t>
      </w:r>
    </w:p>
    <w:p w14:paraId="55801E18" w14:textId="7B718232" w:rsidR="00A40190" w:rsidRPr="00A40190" w:rsidRDefault="00A40190" w:rsidP="00A40190">
      <w:pPr>
        <w:rPr>
          <w:rFonts w:asciiTheme="majorHAnsi" w:hAnsiTheme="majorHAnsi" w:cstheme="majorHAnsi"/>
          <w:sz w:val="32"/>
          <w:szCs w:val="32"/>
        </w:rPr>
      </w:pPr>
      <w:r w:rsidRPr="00A40190">
        <w:rPr>
          <w:rFonts w:asciiTheme="majorHAnsi" w:hAnsiTheme="majorHAnsi" w:cstheme="majorHAnsi"/>
          <w:sz w:val="32"/>
          <w:szCs w:val="32"/>
        </w:rPr>
        <w:t xml:space="preserve"> system consider:</w:t>
      </w:r>
    </w:p>
    <w:p w14:paraId="2F0F71BC" w14:textId="77777777" w:rsidR="00A40190" w:rsidRPr="00A40190" w:rsidRDefault="00A40190" w:rsidP="00A40190">
      <w:pPr>
        <w:rPr>
          <w:rFonts w:asciiTheme="majorHAnsi" w:hAnsiTheme="majorHAnsi" w:cstheme="majorHAnsi"/>
          <w:sz w:val="32"/>
          <w:szCs w:val="32"/>
        </w:rPr>
      </w:pPr>
      <w:r w:rsidRPr="00A40190">
        <w:rPr>
          <w:rFonts w:asciiTheme="majorHAnsi" w:hAnsiTheme="majorHAnsi" w:cstheme="majorHAnsi"/>
          <w:sz w:val="32"/>
          <w:szCs w:val="32"/>
        </w:rPr>
        <w:t xml:space="preserve"> • Open order</w:t>
      </w:r>
    </w:p>
    <w:p w14:paraId="7E8B0C2A" w14:textId="77777777" w:rsidR="00A40190" w:rsidRPr="00A40190" w:rsidRDefault="00A40190" w:rsidP="00A40190">
      <w:pPr>
        <w:rPr>
          <w:rFonts w:asciiTheme="majorHAnsi" w:hAnsiTheme="majorHAnsi" w:cstheme="majorHAnsi"/>
          <w:sz w:val="32"/>
          <w:szCs w:val="32"/>
        </w:rPr>
      </w:pPr>
      <w:r w:rsidRPr="00A40190">
        <w:rPr>
          <w:rFonts w:asciiTheme="majorHAnsi" w:hAnsiTheme="majorHAnsi" w:cstheme="majorHAnsi"/>
          <w:sz w:val="32"/>
          <w:szCs w:val="32"/>
        </w:rPr>
        <w:t xml:space="preserve"> • Open delivery </w:t>
      </w:r>
    </w:p>
    <w:p w14:paraId="375EA36A" w14:textId="77777777" w:rsidR="00A40190" w:rsidRPr="00A40190" w:rsidRDefault="00A40190" w:rsidP="00A40190">
      <w:pPr>
        <w:rPr>
          <w:rFonts w:asciiTheme="majorHAnsi" w:hAnsiTheme="majorHAnsi" w:cstheme="majorHAnsi"/>
          <w:sz w:val="32"/>
          <w:szCs w:val="32"/>
        </w:rPr>
      </w:pPr>
      <w:r w:rsidRPr="00A40190">
        <w:rPr>
          <w:rFonts w:asciiTheme="majorHAnsi" w:hAnsiTheme="majorHAnsi" w:cstheme="majorHAnsi"/>
          <w:sz w:val="32"/>
          <w:szCs w:val="32"/>
        </w:rPr>
        <w:t xml:space="preserve"> • Open billing</w:t>
      </w:r>
    </w:p>
    <w:p w14:paraId="44AFF299" w14:textId="77777777" w:rsidR="00A40190" w:rsidRDefault="00A40190" w:rsidP="00A40190">
      <w:pPr>
        <w:rPr>
          <w:rFonts w:asciiTheme="majorHAnsi" w:hAnsiTheme="majorHAnsi" w:cstheme="majorHAnsi"/>
          <w:sz w:val="32"/>
          <w:szCs w:val="32"/>
        </w:rPr>
      </w:pPr>
      <w:r w:rsidRPr="00A40190">
        <w:rPr>
          <w:rFonts w:asciiTheme="majorHAnsi" w:hAnsiTheme="majorHAnsi" w:cstheme="majorHAnsi"/>
          <w:sz w:val="32"/>
          <w:szCs w:val="32"/>
        </w:rPr>
        <w:t xml:space="preserve"> • Open item</w:t>
      </w:r>
    </w:p>
    <w:p w14:paraId="311AD9C3" w14:textId="77777777" w:rsidR="00A40190" w:rsidRDefault="00A40190" w:rsidP="00A40190">
      <w:pPr>
        <w:rPr>
          <w:rFonts w:asciiTheme="majorHAnsi" w:hAnsiTheme="majorHAnsi" w:cstheme="majorHAnsi"/>
          <w:sz w:val="32"/>
          <w:szCs w:val="32"/>
        </w:rPr>
      </w:pPr>
    </w:p>
    <w:p w14:paraId="7D6806C5" w14:textId="77777777" w:rsidR="00A40190" w:rsidRPr="00A40190" w:rsidRDefault="00A40190" w:rsidP="00A40190">
      <w:pPr>
        <w:rPr>
          <w:rFonts w:asciiTheme="majorHAnsi" w:hAnsiTheme="majorHAnsi" w:cstheme="majorHAnsi"/>
          <w:sz w:val="32"/>
          <w:szCs w:val="32"/>
        </w:rPr>
      </w:pPr>
    </w:p>
    <w:p w14:paraId="2CFAB04C" w14:textId="77777777" w:rsidR="00A40190" w:rsidRPr="00A40190" w:rsidRDefault="00A40190" w:rsidP="00A40190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A40190">
        <w:rPr>
          <w:rFonts w:asciiTheme="majorHAnsi" w:hAnsiTheme="majorHAnsi" w:cstheme="majorHAnsi"/>
          <w:b/>
          <w:bCs/>
          <w:sz w:val="32"/>
          <w:szCs w:val="32"/>
        </w:rPr>
        <w:lastRenderedPageBreak/>
        <w:t xml:space="preserve">Credit process </w:t>
      </w:r>
    </w:p>
    <w:p w14:paraId="284A2FD9" w14:textId="6E98BB31" w:rsidR="00A40190" w:rsidRPr="00A40190" w:rsidRDefault="00A40190" w:rsidP="00A40190">
      <w:pPr>
        <w:pStyle w:val="ListParagraph"/>
        <w:numPr>
          <w:ilvl w:val="0"/>
          <w:numId w:val="27"/>
        </w:numPr>
        <w:rPr>
          <w:rFonts w:asciiTheme="majorHAnsi" w:hAnsiTheme="majorHAnsi" w:cstheme="majorHAnsi"/>
          <w:sz w:val="24"/>
          <w:szCs w:val="24"/>
        </w:rPr>
      </w:pPr>
      <w:r w:rsidRPr="00A40190">
        <w:rPr>
          <w:rFonts w:asciiTheme="majorHAnsi" w:hAnsiTheme="majorHAnsi" w:cstheme="majorHAnsi"/>
          <w:sz w:val="24"/>
          <w:szCs w:val="24"/>
        </w:rPr>
        <w:t xml:space="preserve">Centralized credit process – different company code </w:t>
      </w:r>
      <w:proofErr w:type="gramStart"/>
      <w:r w:rsidRPr="00A40190">
        <w:rPr>
          <w:rFonts w:asciiTheme="majorHAnsi" w:hAnsiTheme="majorHAnsi" w:cstheme="majorHAnsi"/>
          <w:sz w:val="24"/>
          <w:szCs w:val="24"/>
        </w:rPr>
        <w:t>have</w:t>
      </w:r>
      <w:proofErr w:type="gramEnd"/>
      <w:r w:rsidRPr="00A40190">
        <w:rPr>
          <w:rFonts w:asciiTheme="majorHAnsi" w:hAnsiTheme="majorHAnsi" w:cstheme="majorHAnsi"/>
          <w:sz w:val="24"/>
          <w:szCs w:val="24"/>
        </w:rPr>
        <w:t xml:space="preserve"> only one credit control area. </w:t>
      </w:r>
    </w:p>
    <w:p w14:paraId="411A6250" w14:textId="6AA8A90B" w:rsidR="00A40190" w:rsidRPr="00A40190" w:rsidRDefault="00A40190" w:rsidP="00A40190">
      <w:pPr>
        <w:pStyle w:val="ListParagraph"/>
        <w:numPr>
          <w:ilvl w:val="0"/>
          <w:numId w:val="27"/>
        </w:numPr>
        <w:rPr>
          <w:rFonts w:asciiTheme="majorHAnsi" w:hAnsiTheme="majorHAnsi" w:cstheme="majorHAnsi"/>
          <w:sz w:val="24"/>
          <w:szCs w:val="24"/>
        </w:rPr>
      </w:pPr>
      <w:r w:rsidRPr="00A40190">
        <w:rPr>
          <w:rFonts w:asciiTheme="majorHAnsi" w:hAnsiTheme="majorHAnsi" w:cstheme="majorHAnsi"/>
          <w:sz w:val="24"/>
          <w:szCs w:val="24"/>
        </w:rPr>
        <w:t>Decentralized credit process- different company code have different credit control area.</w:t>
      </w:r>
    </w:p>
    <w:p w14:paraId="2C3A5FAB" w14:textId="77777777" w:rsidR="00A40190" w:rsidRPr="00A40190" w:rsidRDefault="00A40190" w:rsidP="00A40190">
      <w:pPr>
        <w:spacing w:after="0"/>
        <w:rPr>
          <w:rFonts w:asciiTheme="majorHAnsi" w:hAnsiTheme="majorHAnsi" w:cstheme="majorHAnsi"/>
          <w:sz w:val="24"/>
          <w:szCs w:val="24"/>
        </w:rPr>
      </w:pPr>
      <w:r w:rsidRPr="00A40190">
        <w:rPr>
          <w:rFonts w:asciiTheme="majorHAnsi" w:hAnsiTheme="majorHAnsi" w:cstheme="majorHAnsi"/>
          <w:sz w:val="24"/>
          <w:szCs w:val="24"/>
        </w:rPr>
        <w:t xml:space="preserve"> T Code</w:t>
      </w:r>
    </w:p>
    <w:p w14:paraId="5674FD55" w14:textId="77777777" w:rsidR="00A40190" w:rsidRPr="00A40190" w:rsidRDefault="00A40190" w:rsidP="00A40190">
      <w:pPr>
        <w:rPr>
          <w:rFonts w:asciiTheme="majorHAnsi" w:hAnsiTheme="majorHAnsi" w:cstheme="majorHAnsi"/>
          <w:sz w:val="32"/>
          <w:szCs w:val="32"/>
        </w:rPr>
      </w:pPr>
      <w:r w:rsidRPr="00A40190">
        <w:rPr>
          <w:rFonts w:asciiTheme="majorHAnsi" w:hAnsiTheme="majorHAnsi" w:cstheme="majorHAnsi"/>
          <w:sz w:val="24"/>
          <w:szCs w:val="24"/>
        </w:rPr>
        <w:t xml:space="preserve"> FD32 = Where we give credit limit of a customer</w:t>
      </w:r>
      <w:r w:rsidRPr="00A40190">
        <w:rPr>
          <w:rFonts w:asciiTheme="majorHAnsi" w:hAnsiTheme="majorHAnsi" w:cstheme="majorHAnsi"/>
          <w:sz w:val="32"/>
          <w:szCs w:val="32"/>
        </w:rPr>
        <w:t xml:space="preserve">. </w:t>
      </w:r>
    </w:p>
    <w:p w14:paraId="61279A64" w14:textId="77777777" w:rsidR="00A40190" w:rsidRPr="00A40190" w:rsidRDefault="00A40190" w:rsidP="00A40190">
      <w:pPr>
        <w:rPr>
          <w:rFonts w:asciiTheme="majorHAnsi" w:hAnsiTheme="majorHAnsi" w:cstheme="majorHAnsi"/>
          <w:sz w:val="32"/>
          <w:szCs w:val="32"/>
        </w:rPr>
      </w:pPr>
    </w:p>
    <w:p w14:paraId="475AD97A" w14:textId="77777777" w:rsidR="00A40190" w:rsidRDefault="00A40190" w:rsidP="00A40190">
      <w:pPr>
        <w:rPr>
          <w:rFonts w:asciiTheme="majorHAnsi" w:hAnsiTheme="majorHAnsi" w:cstheme="majorHAnsi"/>
          <w:sz w:val="32"/>
          <w:szCs w:val="32"/>
          <w:lang w:val="en-US"/>
        </w:rPr>
      </w:pPr>
      <w:r w:rsidRPr="00A40190">
        <w:rPr>
          <w:rFonts w:asciiTheme="majorHAnsi" w:hAnsiTheme="majorHAnsi" w:cstheme="majorHAnsi"/>
          <w:noProof/>
          <w:sz w:val="32"/>
          <w:szCs w:val="32"/>
          <w:lang w:val="en-US"/>
        </w:rPr>
        <w:drawing>
          <wp:inline distT="0" distB="0" distL="0" distR="0" wp14:anchorId="3863E820" wp14:editId="3F97DD6F">
            <wp:extent cx="5439266" cy="2368304"/>
            <wp:effectExtent l="0" t="0" r="0" b="0"/>
            <wp:docPr id="188575444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54449" name="Picture 4" descr="A screenshot of a computer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668" cy="236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12BC" w14:textId="38DC244E" w:rsidR="00A40190" w:rsidRPr="00A40190" w:rsidRDefault="00A40190" w:rsidP="00A40190">
      <w:pPr>
        <w:rPr>
          <w:rFonts w:asciiTheme="majorHAnsi" w:hAnsiTheme="majorHAnsi" w:cstheme="majorHAnsi"/>
          <w:sz w:val="32"/>
          <w:szCs w:val="32"/>
          <w:lang w:val="en-US"/>
        </w:rPr>
      </w:pPr>
      <w:r w:rsidRPr="00A40190">
        <w:rPr>
          <w:rFonts w:asciiTheme="majorHAnsi" w:hAnsiTheme="majorHAnsi" w:cstheme="majorHAnsi"/>
          <w:noProof/>
          <w:sz w:val="32"/>
          <w:szCs w:val="32"/>
          <w:lang w:val="en-US"/>
        </w:rPr>
        <w:drawing>
          <wp:inline distT="0" distB="0" distL="0" distR="0" wp14:anchorId="7069867F" wp14:editId="06387973">
            <wp:extent cx="5448693" cy="2686304"/>
            <wp:effectExtent l="0" t="0" r="0" b="0"/>
            <wp:docPr id="171826686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66869" name="Picture 5" descr="A screenshot of a computer&#10;&#10;Description automatically generate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858" cy="274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ED6C" w14:textId="245E9A5B" w:rsidR="00A40190" w:rsidRPr="00A40190" w:rsidRDefault="00A40190" w:rsidP="00A40190">
      <w:pPr>
        <w:rPr>
          <w:rFonts w:asciiTheme="majorHAnsi" w:hAnsiTheme="majorHAnsi" w:cstheme="majorHAnsi"/>
          <w:sz w:val="32"/>
          <w:szCs w:val="32"/>
          <w:lang w:val="en-US"/>
        </w:rPr>
      </w:pPr>
      <w:r w:rsidRPr="00A40190">
        <w:rPr>
          <w:rFonts w:asciiTheme="majorHAnsi" w:hAnsiTheme="majorHAnsi" w:cstheme="majorHAnsi"/>
          <w:noProof/>
          <w:sz w:val="32"/>
          <w:szCs w:val="32"/>
          <w:lang w:val="en-US"/>
        </w:rPr>
        <w:lastRenderedPageBreak/>
        <w:drawing>
          <wp:inline distT="0" distB="0" distL="0" distR="0" wp14:anchorId="42C345A2" wp14:editId="3AB67F25">
            <wp:extent cx="5956300" cy="3429000"/>
            <wp:effectExtent l="0" t="0" r="6350" b="0"/>
            <wp:docPr id="79504842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48423" name="Picture 6" descr="A screenshot of a computer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1058" w14:textId="77777777" w:rsidR="00A40190" w:rsidRDefault="00A40190" w:rsidP="00A40190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12820262" w14:textId="5173AAD4" w:rsidR="00A40190" w:rsidRPr="00A40190" w:rsidRDefault="00A40190" w:rsidP="00A40190">
      <w:pPr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 xml:space="preserve">Q. </w:t>
      </w:r>
      <w:r w:rsidRPr="00A40190">
        <w:rPr>
          <w:rFonts w:asciiTheme="majorHAnsi" w:hAnsiTheme="majorHAnsi" w:cstheme="majorHAnsi"/>
          <w:b/>
          <w:bCs/>
          <w:sz w:val="24"/>
          <w:szCs w:val="24"/>
        </w:rPr>
        <w:t>How automatic credit control area determine</w:t>
      </w:r>
      <w:r>
        <w:rPr>
          <w:rFonts w:asciiTheme="majorHAnsi" w:hAnsiTheme="majorHAnsi" w:cstheme="majorHAnsi"/>
          <w:b/>
          <w:bCs/>
          <w:sz w:val="24"/>
          <w:szCs w:val="24"/>
        </w:rPr>
        <w:t>d?</w:t>
      </w:r>
    </w:p>
    <w:p w14:paraId="20A21B48" w14:textId="77777777" w:rsidR="00A40190" w:rsidRPr="00A40190" w:rsidRDefault="00A40190" w:rsidP="00A40190">
      <w:pPr>
        <w:rPr>
          <w:rFonts w:asciiTheme="majorHAnsi" w:hAnsiTheme="majorHAnsi" w:cstheme="majorHAnsi"/>
          <w:sz w:val="24"/>
          <w:szCs w:val="24"/>
        </w:rPr>
      </w:pPr>
      <w:r w:rsidRPr="00A40190">
        <w:rPr>
          <w:rFonts w:asciiTheme="majorHAnsi" w:hAnsiTheme="majorHAnsi" w:cstheme="majorHAnsi"/>
          <w:sz w:val="24"/>
          <w:szCs w:val="24"/>
        </w:rPr>
        <w:t xml:space="preserve"> Credit control area + risk control category + credit group.</w:t>
      </w:r>
    </w:p>
    <w:p w14:paraId="05FD5D0C" w14:textId="5D6D78D5" w:rsidR="00A40190" w:rsidRPr="00A40190" w:rsidRDefault="00A40190" w:rsidP="00A40190">
      <w:pPr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 xml:space="preserve">Q. </w:t>
      </w:r>
      <w:r w:rsidRPr="00A40190">
        <w:rPr>
          <w:rFonts w:asciiTheme="majorHAnsi" w:hAnsiTheme="majorHAnsi" w:cstheme="majorHAnsi"/>
          <w:b/>
          <w:bCs/>
          <w:sz w:val="24"/>
          <w:szCs w:val="24"/>
        </w:rPr>
        <w:t>What is Horizon</w:t>
      </w:r>
      <w:r>
        <w:rPr>
          <w:rFonts w:asciiTheme="majorHAnsi" w:hAnsiTheme="majorHAnsi" w:cstheme="majorHAnsi"/>
          <w:b/>
          <w:bCs/>
          <w:sz w:val="24"/>
          <w:szCs w:val="24"/>
        </w:rPr>
        <w:t>?</w:t>
      </w:r>
    </w:p>
    <w:p w14:paraId="63E73833" w14:textId="77777777" w:rsidR="00A40190" w:rsidRPr="00A40190" w:rsidRDefault="00A40190" w:rsidP="00A40190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A40190">
        <w:rPr>
          <w:rFonts w:asciiTheme="majorHAnsi" w:hAnsiTheme="majorHAnsi" w:cstheme="majorHAnsi"/>
          <w:sz w:val="24"/>
          <w:szCs w:val="24"/>
        </w:rPr>
        <w:t>Specifies the credit horizon for a dynamic credit check.</w:t>
      </w:r>
    </w:p>
    <w:p w14:paraId="688EBBB0" w14:textId="77777777" w:rsidR="00940B01" w:rsidRDefault="00940B01" w:rsidP="00940B01">
      <w:pPr>
        <w:rPr>
          <w:sz w:val="44"/>
          <w:szCs w:val="44"/>
        </w:rPr>
      </w:pPr>
    </w:p>
    <w:p w14:paraId="4AF14A15" w14:textId="77777777" w:rsidR="00940B01" w:rsidRDefault="00940B01" w:rsidP="00940B01">
      <w:pPr>
        <w:rPr>
          <w:sz w:val="44"/>
          <w:szCs w:val="44"/>
        </w:rPr>
      </w:pPr>
    </w:p>
    <w:p w14:paraId="7FF7949C" w14:textId="77777777" w:rsidR="00940B01" w:rsidRDefault="00940B01" w:rsidP="00940B01">
      <w:pPr>
        <w:rPr>
          <w:sz w:val="44"/>
          <w:szCs w:val="44"/>
        </w:rPr>
      </w:pPr>
    </w:p>
    <w:p w14:paraId="08E552CD" w14:textId="77777777" w:rsidR="00940B01" w:rsidRDefault="00940B01" w:rsidP="00940B01">
      <w:pPr>
        <w:rPr>
          <w:sz w:val="44"/>
          <w:szCs w:val="44"/>
        </w:rPr>
      </w:pPr>
    </w:p>
    <w:p w14:paraId="64595279" w14:textId="77777777" w:rsidR="00940B01" w:rsidRDefault="00940B01" w:rsidP="00940B01">
      <w:pPr>
        <w:rPr>
          <w:sz w:val="44"/>
          <w:szCs w:val="44"/>
        </w:rPr>
      </w:pPr>
    </w:p>
    <w:p w14:paraId="7A0081C4" w14:textId="77777777" w:rsidR="00940B01" w:rsidRDefault="00940B01" w:rsidP="00940B01">
      <w:pPr>
        <w:rPr>
          <w:sz w:val="44"/>
          <w:szCs w:val="44"/>
        </w:rPr>
      </w:pPr>
    </w:p>
    <w:p w14:paraId="2D5F8665" w14:textId="77777777" w:rsidR="00940B01" w:rsidRDefault="00940B01" w:rsidP="00940B01">
      <w:pPr>
        <w:rPr>
          <w:sz w:val="44"/>
          <w:szCs w:val="44"/>
        </w:rPr>
      </w:pPr>
    </w:p>
    <w:p w14:paraId="655370BA" w14:textId="77777777" w:rsidR="00940B01" w:rsidRDefault="00940B01" w:rsidP="00940B01">
      <w:pPr>
        <w:rPr>
          <w:sz w:val="44"/>
          <w:szCs w:val="44"/>
        </w:rPr>
      </w:pPr>
    </w:p>
    <w:p w14:paraId="10D26B74" w14:textId="3117CCD4" w:rsidR="005F2050" w:rsidRDefault="005F2050" w:rsidP="005F2050">
      <w:pPr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ACCOUNT</w:t>
      </w:r>
      <w:r w:rsidR="00857766">
        <w:rPr>
          <w:sz w:val="44"/>
          <w:szCs w:val="44"/>
        </w:rPr>
        <w:t xml:space="preserve"> DETERMINATION</w:t>
      </w:r>
    </w:p>
    <w:p w14:paraId="77C75B6F" w14:textId="76EDC59A" w:rsidR="00027B0F" w:rsidRPr="006B2956" w:rsidRDefault="00027B0F" w:rsidP="00027B0F">
      <w:pPr>
        <w:rPr>
          <w:b/>
          <w:bCs/>
          <w:sz w:val="28"/>
          <w:szCs w:val="28"/>
          <w:lang w:val="en-US"/>
        </w:rPr>
      </w:pPr>
      <w:r>
        <w:rPr>
          <w:sz w:val="24"/>
          <w:szCs w:val="24"/>
          <w:lang w:val="en-US"/>
        </w:rPr>
        <w:t>Customer Account assignment group: - XD01</w:t>
      </w:r>
      <w:r w:rsidRPr="0012630F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>sales area data</w:t>
      </w:r>
      <w:r w:rsidRPr="009017F6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>Billing documents</w:t>
      </w:r>
    </w:p>
    <w:p w14:paraId="360BB280" w14:textId="77777777" w:rsidR="00027B0F" w:rsidRDefault="00027B0F" w:rsidP="00027B0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Material account assignment group: - MM01</w:t>
      </w:r>
      <w:r w:rsidRPr="00B55CBA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>Sales org 2</w:t>
      </w:r>
      <w:r>
        <w:rPr>
          <w:sz w:val="24"/>
          <w:szCs w:val="24"/>
          <w:lang w:val="en-US"/>
        </w:rPr>
        <w:br/>
      </w:r>
      <w:r>
        <w:rPr>
          <w:sz w:val="24"/>
          <w:szCs w:val="24"/>
          <w:lang w:val="en-US"/>
        </w:rPr>
        <w:br/>
        <w:t>Spro</w:t>
      </w:r>
      <w:r w:rsidRPr="00DC2DEF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>sales and distribution</w:t>
      </w:r>
      <w:r w:rsidRPr="00B4306E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>basic functions</w:t>
      </w:r>
      <w:r w:rsidRPr="00B4306E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>account assignment/costing</w:t>
      </w:r>
      <w:r w:rsidRPr="00B4306E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>revenue account determination</w:t>
      </w:r>
      <w:r w:rsidRPr="00D52001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>define and assign account determination procedure.</w:t>
      </w:r>
    </w:p>
    <w:p w14:paraId="79CBB808" w14:textId="77777777" w:rsidR="00027B0F" w:rsidRDefault="00027B0F" w:rsidP="00487EDE">
      <w:p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Only one procedure: - KOFI00</w:t>
      </w:r>
      <w:r>
        <w:rPr>
          <w:sz w:val="24"/>
          <w:szCs w:val="24"/>
          <w:lang w:val="en-US"/>
        </w:rPr>
        <w:br/>
        <w:t xml:space="preserve">Two condition </w:t>
      </w:r>
      <w:proofErr w:type="gramStart"/>
      <w:r>
        <w:rPr>
          <w:sz w:val="24"/>
          <w:szCs w:val="24"/>
          <w:lang w:val="en-US"/>
        </w:rPr>
        <w:t>types :</w:t>
      </w:r>
      <w:proofErr w:type="gramEnd"/>
      <w:r>
        <w:rPr>
          <w:sz w:val="24"/>
          <w:szCs w:val="24"/>
          <w:lang w:val="en-US"/>
        </w:rPr>
        <w:t xml:space="preserve">- 1) KOFI (Accounting) </w:t>
      </w:r>
    </w:p>
    <w:p w14:paraId="175FFB74" w14:textId="77777777" w:rsidR="00027B0F" w:rsidRDefault="00027B0F" w:rsidP="00487EDE">
      <w:pPr>
        <w:spacing w:after="0"/>
        <w:rPr>
          <w:b/>
          <w:bCs/>
          <w:sz w:val="28"/>
          <w:szCs w:val="28"/>
          <w:lang w:val="en-US"/>
        </w:rPr>
      </w:pPr>
      <w:r>
        <w:rPr>
          <w:sz w:val="24"/>
          <w:szCs w:val="24"/>
          <w:lang w:val="en-US"/>
        </w:rPr>
        <w:t xml:space="preserve">                                         2) KOFK (Costing)</w:t>
      </w:r>
    </w:p>
    <w:p w14:paraId="21D0E443" w14:textId="77777777" w:rsidR="00027B0F" w:rsidRDefault="00027B0F" w:rsidP="00027B0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Spro</w:t>
      </w:r>
      <w:r w:rsidRPr="00DC2DEF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>sales and distribution</w:t>
      </w:r>
      <w:r w:rsidRPr="00B4306E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>basic functions</w:t>
      </w:r>
      <w:r w:rsidRPr="00B4306E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>account assignment/costing</w:t>
      </w:r>
      <w:r w:rsidRPr="00B4306E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>revenue account determination</w:t>
      </w:r>
      <w:r w:rsidRPr="00D52001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>Assign G/L Accounts</w:t>
      </w:r>
      <w:r>
        <w:rPr>
          <w:sz w:val="24"/>
          <w:szCs w:val="24"/>
          <w:lang w:val="en-US"/>
        </w:rPr>
        <w:br/>
      </w:r>
      <w:r>
        <w:rPr>
          <w:sz w:val="24"/>
          <w:szCs w:val="24"/>
          <w:lang w:val="en-US"/>
        </w:rPr>
        <w:br/>
      </w:r>
      <w:r w:rsidRPr="00DA6CA5">
        <w:rPr>
          <w:rFonts w:cstheme="minorHAnsi"/>
          <w:sz w:val="24"/>
          <w:szCs w:val="24"/>
          <w:lang w:val="en-US"/>
        </w:rPr>
        <w:t>What is chart of accounts (INT1)</w:t>
      </w:r>
      <w:r>
        <w:rPr>
          <w:rFonts w:cstheme="minorHAnsi"/>
          <w:sz w:val="24"/>
          <w:szCs w:val="24"/>
          <w:lang w:val="en-US"/>
        </w:rPr>
        <w:t>?</w:t>
      </w:r>
      <w:r>
        <w:rPr>
          <w:rFonts w:cstheme="minorHAnsi"/>
          <w:sz w:val="24"/>
          <w:szCs w:val="24"/>
          <w:lang w:val="en-US"/>
        </w:rPr>
        <w:br/>
      </w:r>
      <w:r w:rsidRPr="00DA6CA5">
        <w:rPr>
          <w:rFonts w:cstheme="minorHAnsi"/>
          <w:color w:val="111111"/>
          <w:sz w:val="24"/>
          <w:szCs w:val="24"/>
          <w:shd w:val="clear" w:color="auto" w:fill="FFFFFF"/>
        </w:rPr>
        <w:t>The chart of accounts in SAP is a group of </w:t>
      </w:r>
      <w:r w:rsidRPr="00DA6CA5">
        <w:rPr>
          <w:rStyle w:val="Strong"/>
          <w:rFonts w:cstheme="minorHAnsi"/>
          <w:color w:val="111111"/>
          <w:sz w:val="24"/>
          <w:szCs w:val="24"/>
        </w:rPr>
        <w:t>GL Accounts</w:t>
      </w:r>
      <w:r w:rsidRPr="00DA6CA5">
        <w:rPr>
          <w:rFonts w:cstheme="minorHAnsi"/>
          <w:color w:val="111111"/>
          <w:sz w:val="24"/>
          <w:szCs w:val="24"/>
          <w:shd w:val="clear" w:color="auto" w:fill="FFFFFF"/>
        </w:rPr>
        <w:t> that controls the name of the General GL Master, the number of GL Master and some control information. In other words, the grouping of G/L accounts forms the framework for recording accounting transactions in a structured way.</w:t>
      </w:r>
      <w:r>
        <w:rPr>
          <w:rFonts w:cstheme="minorHAnsi"/>
          <w:color w:val="111111"/>
          <w:sz w:val="24"/>
          <w:szCs w:val="24"/>
          <w:shd w:val="clear" w:color="auto" w:fill="FFFFFF"/>
        </w:rPr>
        <w:br/>
      </w:r>
      <w:r>
        <w:rPr>
          <w:rFonts w:cstheme="minorHAnsi"/>
          <w:color w:val="111111"/>
          <w:sz w:val="24"/>
          <w:szCs w:val="24"/>
          <w:shd w:val="clear" w:color="auto" w:fill="FFFFFF"/>
        </w:rPr>
        <w:br/>
        <w:t>How to see accounting document: - VF02</w:t>
      </w:r>
      <w:r w:rsidRPr="009D4491">
        <w:rPr>
          <w:rFonts w:cstheme="minorHAnsi"/>
          <w:color w:val="111111"/>
          <w:sz w:val="24"/>
          <w:szCs w:val="24"/>
          <w:shd w:val="clear" w:color="auto" w:fill="FFFFFF"/>
        </w:rPr>
        <w:sym w:font="Wingdings" w:char="F0E0"/>
      </w:r>
      <w:r>
        <w:rPr>
          <w:rFonts w:cstheme="minorHAnsi"/>
          <w:color w:val="111111"/>
          <w:sz w:val="24"/>
          <w:szCs w:val="24"/>
          <w:shd w:val="clear" w:color="auto" w:fill="FFFFFF"/>
        </w:rPr>
        <w:t>accounting (on top)</w:t>
      </w:r>
      <w:r>
        <w:rPr>
          <w:rFonts w:cstheme="minorHAnsi"/>
          <w:color w:val="111111"/>
          <w:sz w:val="24"/>
          <w:szCs w:val="24"/>
          <w:shd w:val="clear" w:color="auto" w:fill="FFFFFF"/>
        </w:rPr>
        <w:br/>
      </w:r>
      <w:r>
        <w:rPr>
          <w:rFonts w:cstheme="minorHAnsi"/>
          <w:color w:val="111111"/>
          <w:sz w:val="24"/>
          <w:szCs w:val="24"/>
          <w:shd w:val="clear" w:color="auto" w:fill="FFFFFF"/>
        </w:rPr>
        <w:br/>
        <w:t>What is provisional account?</w:t>
      </w:r>
      <w:r>
        <w:rPr>
          <w:rFonts w:cstheme="minorHAnsi"/>
          <w:color w:val="111111"/>
          <w:sz w:val="24"/>
          <w:szCs w:val="24"/>
          <w:shd w:val="clear" w:color="auto" w:fill="FFFFFF"/>
        </w:rPr>
        <w:br/>
        <w:t>Used for discounts.</w:t>
      </w:r>
      <w:r>
        <w:rPr>
          <w:rFonts w:cstheme="minorHAnsi"/>
          <w:color w:val="111111"/>
          <w:sz w:val="24"/>
          <w:szCs w:val="24"/>
          <w:shd w:val="clear" w:color="auto" w:fill="FFFFFF"/>
        </w:rPr>
        <w:br/>
      </w:r>
      <w:r>
        <w:rPr>
          <w:rFonts w:cstheme="minorHAnsi"/>
          <w:color w:val="111111"/>
          <w:sz w:val="24"/>
          <w:szCs w:val="24"/>
          <w:shd w:val="clear" w:color="auto" w:fill="FFFFFF"/>
        </w:rPr>
        <w:br/>
        <w:t>How to create new table?</w:t>
      </w:r>
      <w:r>
        <w:rPr>
          <w:rFonts w:cstheme="minorHAnsi"/>
          <w:color w:val="111111"/>
          <w:sz w:val="24"/>
          <w:szCs w:val="24"/>
          <w:shd w:val="clear" w:color="auto" w:fill="FFFFFF"/>
        </w:rPr>
        <w:br/>
      </w:r>
      <w:r>
        <w:rPr>
          <w:sz w:val="24"/>
          <w:szCs w:val="24"/>
          <w:lang w:val="en-US"/>
        </w:rPr>
        <w:t>Spro</w:t>
      </w:r>
      <w:r w:rsidRPr="00DC2DEF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>sales and distribution</w:t>
      </w:r>
      <w:r w:rsidRPr="00B4306E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>basic functions</w:t>
      </w:r>
      <w:r w:rsidRPr="00B4306E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>account assignment/costing</w:t>
      </w:r>
      <w:r w:rsidRPr="00B4306E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>revenue account determination</w:t>
      </w:r>
      <w:r w:rsidRPr="00D52001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>Define dependencies of revenue account determination</w:t>
      </w:r>
      <w:r w:rsidRPr="006461B4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>create table</w:t>
      </w:r>
      <w:r>
        <w:rPr>
          <w:sz w:val="24"/>
          <w:szCs w:val="24"/>
          <w:lang w:val="en-US"/>
        </w:rPr>
        <w:br/>
      </w:r>
      <w:r>
        <w:rPr>
          <w:sz w:val="24"/>
          <w:szCs w:val="24"/>
          <w:lang w:val="en-US"/>
        </w:rPr>
        <w:br/>
        <w:t>How to find error in accounting?</w:t>
      </w:r>
      <w:r>
        <w:rPr>
          <w:sz w:val="24"/>
          <w:szCs w:val="24"/>
          <w:lang w:val="en-US"/>
        </w:rPr>
        <w:br/>
        <w:t>VF02</w:t>
      </w:r>
      <w:r w:rsidRPr="00CA3A72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>Environment (on top)</w:t>
      </w:r>
      <w:r w:rsidRPr="008353C5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>Account determination analysis</w:t>
      </w:r>
      <w:r w:rsidRPr="008353C5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>Revenue Accounts</w:t>
      </w:r>
    </w:p>
    <w:p w14:paraId="65D1A884" w14:textId="77777777" w:rsidR="00027B0F" w:rsidRDefault="00027B0F" w:rsidP="00027B0F">
      <w:pPr>
        <w:rPr>
          <w:b/>
          <w:bCs/>
          <w:sz w:val="28"/>
          <w:szCs w:val="28"/>
          <w:lang w:val="en-US"/>
        </w:rPr>
      </w:pPr>
      <w:r w:rsidRPr="00BE71A7">
        <w:rPr>
          <w:b/>
          <w:bCs/>
          <w:sz w:val="28"/>
          <w:szCs w:val="28"/>
          <w:lang w:val="en-US"/>
        </w:rPr>
        <w:t>Tax Determination</w:t>
      </w:r>
    </w:p>
    <w:p w14:paraId="373AC96A" w14:textId="77777777" w:rsidR="00027B0F" w:rsidRDefault="00027B0F" w:rsidP="00027B0F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Path:-</w:t>
      </w:r>
      <w:proofErr w:type="gramEnd"/>
      <w:r>
        <w:rPr>
          <w:sz w:val="24"/>
          <w:szCs w:val="24"/>
          <w:lang w:val="en-US"/>
        </w:rPr>
        <w:t xml:space="preserve"> </w:t>
      </w:r>
      <w:r w:rsidRPr="00BC1D30">
        <w:rPr>
          <w:sz w:val="24"/>
          <w:szCs w:val="24"/>
          <w:lang w:val="en-US"/>
        </w:rPr>
        <w:t>SPRO</w:t>
      </w:r>
      <w:r>
        <w:rPr>
          <w:sz w:val="24"/>
          <w:szCs w:val="24"/>
          <w:lang w:val="en-US"/>
        </w:rPr>
        <w:t>--&gt; sales and distribution--&gt; basic functions--&gt; taxes--&gt; define tax determination rules</w:t>
      </w:r>
    </w:p>
    <w:p w14:paraId="654DABD7" w14:textId="77777777" w:rsidR="00027B0F" w:rsidRDefault="00027B0F" w:rsidP="00027B0F">
      <w:pPr>
        <w:pStyle w:val="ListParagraph"/>
        <w:numPr>
          <w:ilvl w:val="0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 xml:space="preserve">MWST is the </w:t>
      </w:r>
      <w:proofErr w:type="gramStart"/>
      <w:r>
        <w:rPr>
          <w:sz w:val="24"/>
          <w:szCs w:val="24"/>
        </w:rPr>
        <w:t>most commonly used</w:t>
      </w:r>
      <w:proofErr w:type="gramEnd"/>
      <w:r>
        <w:rPr>
          <w:sz w:val="24"/>
          <w:szCs w:val="24"/>
        </w:rPr>
        <w:t xml:space="preserve"> tax category used around the world.</w:t>
      </w:r>
    </w:p>
    <w:p w14:paraId="6FC64A1E" w14:textId="77777777" w:rsidR="00027B0F" w:rsidRDefault="00027B0F" w:rsidP="00027B0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How is Net value/price posted in Finance: - VKOA</w:t>
      </w:r>
      <w:r>
        <w:rPr>
          <w:sz w:val="24"/>
          <w:szCs w:val="24"/>
          <w:lang w:val="en-US"/>
        </w:rPr>
        <w:br/>
        <w:t xml:space="preserve">How is Tax posted: - </w:t>
      </w:r>
      <w:proofErr w:type="gramStart"/>
      <w:r>
        <w:rPr>
          <w:sz w:val="24"/>
          <w:szCs w:val="24"/>
          <w:lang w:val="en-US"/>
        </w:rPr>
        <w:t>OB40</w:t>
      </w:r>
      <w:proofErr w:type="gramEnd"/>
    </w:p>
    <w:p w14:paraId="36A8872D" w14:textId="77777777" w:rsidR="00857766" w:rsidRDefault="00857766" w:rsidP="00027B0F">
      <w:pPr>
        <w:rPr>
          <w:sz w:val="24"/>
          <w:szCs w:val="24"/>
          <w:lang w:val="en-US"/>
        </w:rPr>
      </w:pPr>
    </w:p>
    <w:p w14:paraId="56C42E4D" w14:textId="7A370699" w:rsidR="00F9048F" w:rsidRPr="00487EDE" w:rsidRDefault="00330030" w:rsidP="00487EDE">
      <w:pPr>
        <w:jc w:val="center"/>
        <w:rPr>
          <w:sz w:val="24"/>
          <w:szCs w:val="24"/>
          <w:lang w:val="en-US"/>
        </w:rPr>
      </w:pPr>
      <w:r>
        <w:rPr>
          <w:sz w:val="44"/>
          <w:szCs w:val="44"/>
        </w:rPr>
        <w:lastRenderedPageBreak/>
        <w:t xml:space="preserve">TPO </w:t>
      </w:r>
      <w:r w:rsidR="00F9048F">
        <w:rPr>
          <w:sz w:val="44"/>
          <w:szCs w:val="44"/>
        </w:rPr>
        <w:t>(Third Party Order)</w:t>
      </w:r>
    </w:p>
    <w:p w14:paraId="10B0C933" w14:textId="77777777" w:rsidR="00F9048F" w:rsidRPr="00583E37" w:rsidRDefault="00F9048F" w:rsidP="00F9048F">
      <w:pPr>
        <w:ind w:left="360"/>
        <w:jc w:val="both"/>
        <w:rPr>
          <w:sz w:val="28"/>
          <w:szCs w:val="28"/>
        </w:rPr>
      </w:pPr>
      <w:r w:rsidRPr="00583E37">
        <w:rPr>
          <w:sz w:val="28"/>
          <w:szCs w:val="28"/>
        </w:rPr>
        <w:t>Item Category</w:t>
      </w:r>
      <w:r>
        <w:rPr>
          <w:sz w:val="28"/>
          <w:szCs w:val="28"/>
        </w:rPr>
        <w:t xml:space="preserve"> </w:t>
      </w:r>
      <w:r w:rsidRPr="00583E37">
        <w:rPr>
          <w:sz w:val="28"/>
          <w:szCs w:val="28"/>
        </w:rPr>
        <w:t>- TAS</w:t>
      </w:r>
    </w:p>
    <w:p w14:paraId="692351B0" w14:textId="77777777" w:rsidR="00F9048F" w:rsidRPr="00583E37" w:rsidRDefault="00F9048F" w:rsidP="00F9048F">
      <w:pPr>
        <w:ind w:left="360"/>
        <w:jc w:val="both"/>
        <w:rPr>
          <w:sz w:val="28"/>
          <w:szCs w:val="28"/>
        </w:rPr>
      </w:pPr>
      <w:r w:rsidRPr="00583E37">
        <w:rPr>
          <w:sz w:val="28"/>
          <w:szCs w:val="28"/>
        </w:rPr>
        <w:t>Material Type</w:t>
      </w:r>
      <w:r>
        <w:rPr>
          <w:sz w:val="28"/>
          <w:szCs w:val="28"/>
        </w:rPr>
        <w:t xml:space="preserve"> </w:t>
      </w:r>
      <w:r w:rsidRPr="00583E37">
        <w:rPr>
          <w:sz w:val="28"/>
          <w:szCs w:val="28"/>
        </w:rPr>
        <w:t>- BANS</w:t>
      </w:r>
    </w:p>
    <w:p w14:paraId="0B01B491" w14:textId="77777777" w:rsidR="00F9048F" w:rsidRPr="00583E37" w:rsidRDefault="00F9048F" w:rsidP="00F9048F">
      <w:pPr>
        <w:ind w:left="360"/>
        <w:jc w:val="both"/>
        <w:rPr>
          <w:sz w:val="28"/>
          <w:szCs w:val="28"/>
        </w:rPr>
      </w:pPr>
      <w:r w:rsidRPr="00583E37">
        <w:rPr>
          <w:sz w:val="28"/>
          <w:szCs w:val="28"/>
        </w:rPr>
        <w:t>Schedule line Categories- CS</w:t>
      </w:r>
    </w:p>
    <w:p w14:paraId="5B78DA2B" w14:textId="77777777" w:rsidR="00F9048F" w:rsidRPr="00583E37" w:rsidRDefault="00F9048F" w:rsidP="00F9048F">
      <w:pPr>
        <w:ind w:left="360"/>
        <w:jc w:val="both"/>
        <w:rPr>
          <w:sz w:val="28"/>
          <w:szCs w:val="28"/>
        </w:rPr>
      </w:pPr>
      <w:r w:rsidRPr="00583E37">
        <w:rPr>
          <w:sz w:val="28"/>
          <w:szCs w:val="28"/>
        </w:rPr>
        <w:t>In TPO after getting the order from customer. There is no manufacturing. Vendors supply the product.</w:t>
      </w:r>
    </w:p>
    <w:p w14:paraId="46568600" w14:textId="77777777" w:rsidR="00F9048F" w:rsidRPr="00583E37" w:rsidRDefault="00F9048F" w:rsidP="00F9048F">
      <w:pPr>
        <w:ind w:left="360"/>
        <w:jc w:val="both"/>
        <w:rPr>
          <w:b/>
          <w:bCs/>
          <w:sz w:val="28"/>
          <w:szCs w:val="28"/>
        </w:rPr>
      </w:pPr>
      <w:r w:rsidRPr="00583E37">
        <w:rPr>
          <w:b/>
          <w:bCs/>
          <w:sz w:val="28"/>
          <w:szCs w:val="28"/>
        </w:rPr>
        <w:t xml:space="preserve">Types of TPO </w:t>
      </w:r>
    </w:p>
    <w:p w14:paraId="005F9ACD" w14:textId="77777777" w:rsidR="00F9048F" w:rsidRPr="00FF5356" w:rsidRDefault="00F9048F" w:rsidP="00F9048F">
      <w:pPr>
        <w:pStyle w:val="ListParagraph"/>
        <w:numPr>
          <w:ilvl w:val="0"/>
          <w:numId w:val="14"/>
        </w:numPr>
        <w:jc w:val="both"/>
        <w:rPr>
          <w:sz w:val="28"/>
          <w:szCs w:val="28"/>
        </w:rPr>
      </w:pPr>
      <w:r w:rsidRPr="00FF5356">
        <w:rPr>
          <w:sz w:val="28"/>
          <w:szCs w:val="28"/>
        </w:rPr>
        <w:t>With shipping notification</w:t>
      </w:r>
      <w:r>
        <w:rPr>
          <w:sz w:val="28"/>
          <w:szCs w:val="28"/>
        </w:rPr>
        <w:t xml:space="preserve"> </w:t>
      </w:r>
      <w:r w:rsidRPr="00FF5356">
        <w:rPr>
          <w:sz w:val="28"/>
          <w:szCs w:val="28"/>
        </w:rPr>
        <w:t xml:space="preserve">(both </w:t>
      </w:r>
      <w:r>
        <w:rPr>
          <w:sz w:val="28"/>
          <w:szCs w:val="28"/>
        </w:rPr>
        <w:t>MIGO</w:t>
      </w:r>
      <w:r w:rsidRPr="00FF5356">
        <w:rPr>
          <w:sz w:val="28"/>
          <w:szCs w:val="28"/>
        </w:rPr>
        <w:t xml:space="preserve"> and </w:t>
      </w:r>
      <w:r>
        <w:rPr>
          <w:sz w:val="28"/>
          <w:szCs w:val="28"/>
        </w:rPr>
        <w:t>MIRO</w:t>
      </w:r>
      <w:r w:rsidRPr="00FF5356">
        <w:rPr>
          <w:sz w:val="28"/>
          <w:szCs w:val="28"/>
        </w:rPr>
        <w:t xml:space="preserve">) </w:t>
      </w:r>
    </w:p>
    <w:p w14:paraId="6EC2540E" w14:textId="77777777" w:rsidR="00F9048F" w:rsidRPr="00FF5356" w:rsidRDefault="00F9048F" w:rsidP="00F9048F">
      <w:pPr>
        <w:pStyle w:val="ListParagraph"/>
        <w:numPr>
          <w:ilvl w:val="0"/>
          <w:numId w:val="14"/>
        </w:numPr>
        <w:jc w:val="both"/>
        <w:rPr>
          <w:sz w:val="28"/>
          <w:szCs w:val="28"/>
        </w:rPr>
      </w:pPr>
      <w:r w:rsidRPr="00FF5356">
        <w:rPr>
          <w:sz w:val="28"/>
          <w:szCs w:val="28"/>
        </w:rPr>
        <w:t xml:space="preserve">Without shipping notification (only </w:t>
      </w:r>
      <w:r>
        <w:rPr>
          <w:sz w:val="28"/>
          <w:szCs w:val="28"/>
        </w:rPr>
        <w:t>MIRO</w:t>
      </w:r>
      <w:r w:rsidRPr="00FF5356">
        <w:rPr>
          <w:sz w:val="28"/>
          <w:szCs w:val="28"/>
        </w:rPr>
        <w:t>)</w:t>
      </w:r>
    </w:p>
    <w:p w14:paraId="301F9606" w14:textId="77777777" w:rsidR="00F9048F" w:rsidRDefault="00F9048F" w:rsidP="00F9048F">
      <w:pPr>
        <w:jc w:val="both"/>
        <w:rPr>
          <w:sz w:val="28"/>
          <w:szCs w:val="28"/>
        </w:rPr>
      </w:pPr>
    </w:p>
    <w:p w14:paraId="46CB2C7C" w14:textId="77777777" w:rsidR="00F9048F" w:rsidRPr="00FF5356" w:rsidRDefault="00F9048F" w:rsidP="00F9048F">
      <w:pPr>
        <w:pStyle w:val="ListParagraph"/>
        <w:numPr>
          <w:ilvl w:val="0"/>
          <w:numId w:val="14"/>
        </w:numPr>
        <w:jc w:val="both"/>
        <w:rPr>
          <w:sz w:val="28"/>
          <w:szCs w:val="28"/>
        </w:rPr>
      </w:pPr>
      <w:r w:rsidRPr="00FF5356">
        <w:rPr>
          <w:sz w:val="28"/>
          <w:szCs w:val="28"/>
        </w:rPr>
        <w:t xml:space="preserve">TPO is also called Triangle </w:t>
      </w:r>
      <w:proofErr w:type="gramStart"/>
      <w:r w:rsidRPr="00FF5356">
        <w:rPr>
          <w:sz w:val="28"/>
          <w:szCs w:val="28"/>
        </w:rPr>
        <w:t>sales</w:t>
      </w:r>
      <w:proofErr w:type="gramEnd"/>
    </w:p>
    <w:p w14:paraId="7B7675BF" w14:textId="77777777" w:rsidR="00F9048F" w:rsidRPr="00FF5356" w:rsidRDefault="00F9048F" w:rsidP="00F9048F">
      <w:pPr>
        <w:pStyle w:val="ListParagraph"/>
        <w:numPr>
          <w:ilvl w:val="0"/>
          <w:numId w:val="14"/>
        </w:numPr>
        <w:jc w:val="both"/>
        <w:rPr>
          <w:b/>
          <w:bCs/>
          <w:sz w:val="28"/>
          <w:szCs w:val="28"/>
        </w:rPr>
      </w:pPr>
      <w:r w:rsidRPr="00FF5356">
        <w:rPr>
          <w:sz w:val="28"/>
          <w:szCs w:val="28"/>
        </w:rPr>
        <w:t xml:space="preserve">In TPO there is </w:t>
      </w:r>
      <w:r w:rsidRPr="00583E37">
        <w:rPr>
          <w:sz w:val="28"/>
          <w:szCs w:val="28"/>
        </w:rPr>
        <w:t>STATISTICAL MIGO</w:t>
      </w:r>
    </w:p>
    <w:p w14:paraId="0A902563" w14:textId="77777777" w:rsidR="00F9048F" w:rsidRPr="00FF5356" w:rsidRDefault="00F9048F" w:rsidP="00F9048F">
      <w:pPr>
        <w:pStyle w:val="ListParagraph"/>
        <w:numPr>
          <w:ilvl w:val="0"/>
          <w:numId w:val="14"/>
        </w:numPr>
        <w:jc w:val="both"/>
        <w:rPr>
          <w:sz w:val="28"/>
          <w:szCs w:val="28"/>
        </w:rPr>
      </w:pPr>
      <w:r w:rsidRPr="00FF5356">
        <w:rPr>
          <w:sz w:val="28"/>
          <w:szCs w:val="28"/>
        </w:rPr>
        <w:t>MIGO</w:t>
      </w:r>
      <w:r>
        <w:rPr>
          <w:sz w:val="28"/>
          <w:szCs w:val="28"/>
        </w:rPr>
        <w:t xml:space="preserve"> (</w:t>
      </w:r>
      <w:r w:rsidRPr="00583E37">
        <w:rPr>
          <w:rFonts w:cstheme="minorHAnsi"/>
          <w:color w:val="111111"/>
          <w:sz w:val="28"/>
          <w:szCs w:val="28"/>
          <w:shd w:val="clear" w:color="auto" w:fill="FFFFFF"/>
        </w:rPr>
        <w:t>Movement in Goods Out</w:t>
      </w:r>
      <w:r>
        <w:rPr>
          <w:sz w:val="28"/>
          <w:szCs w:val="28"/>
        </w:rPr>
        <w:t>)</w:t>
      </w:r>
      <w:r w:rsidRPr="00FF5356">
        <w:rPr>
          <w:sz w:val="28"/>
          <w:szCs w:val="28"/>
        </w:rPr>
        <w:t xml:space="preserve"> is Goods Receipt</w:t>
      </w:r>
    </w:p>
    <w:p w14:paraId="56F70A53" w14:textId="77777777" w:rsidR="00F9048F" w:rsidRPr="00FF5356" w:rsidRDefault="00F9048F" w:rsidP="00F9048F">
      <w:pPr>
        <w:pStyle w:val="ListParagraph"/>
        <w:numPr>
          <w:ilvl w:val="0"/>
          <w:numId w:val="14"/>
        </w:numPr>
        <w:jc w:val="both"/>
        <w:rPr>
          <w:sz w:val="28"/>
          <w:szCs w:val="28"/>
        </w:rPr>
      </w:pPr>
      <w:r w:rsidRPr="00FF5356">
        <w:rPr>
          <w:sz w:val="28"/>
          <w:szCs w:val="28"/>
        </w:rPr>
        <w:t>MIRO</w:t>
      </w:r>
      <w:r>
        <w:rPr>
          <w:sz w:val="28"/>
          <w:szCs w:val="28"/>
        </w:rPr>
        <w:t xml:space="preserve"> (Movement in Receipt Out)</w:t>
      </w:r>
      <w:r w:rsidRPr="00FF5356">
        <w:rPr>
          <w:sz w:val="28"/>
          <w:szCs w:val="28"/>
        </w:rPr>
        <w:t xml:space="preserve"> is Invoice </w:t>
      </w:r>
      <w:proofErr w:type="gramStart"/>
      <w:r w:rsidRPr="00FF5356">
        <w:rPr>
          <w:sz w:val="28"/>
          <w:szCs w:val="28"/>
        </w:rPr>
        <w:t>verification</w:t>
      </w:r>
      <w:proofErr w:type="gramEnd"/>
    </w:p>
    <w:p w14:paraId="5E53F74E" w14:textId="0A71189E" w:rsidR="00F9048F" w:rsidRPr="00396A09" w:rsidRDefault="00F9048F" w:rsidP="00F9048F">
      <w:pPr>
        <w:ind w:left="360"/>
        <w:jc w:val="both"/>
        <w:rPr>
          <w:sz w:val="24"/>
          <w:szCs w:val="24"/>
        </w:rPr>
      </w:pPr>
      <w:r w:rsidRPr="00396A09">
        <w:rPr>
          <w:b/>
          <w:bCs/>
          <w:sz w:val="28"/>
          <w:szCs w:val="28"/>
        </w:rPr>
        <w:t>PROCESS OF CREATING TPO</w:t>
      </w:r>
      <w:r w:rsidR="00396A09" w:rsidRPr="00396A09">
        <w:rPr>
          <w:b/>
          <w:bCs/>
          <w:sz w:val="28"/>
          <w:szCs w:val="28"/>
        </w:rPr>
        <w:t xml:space="preserve"> </w:t>
      </w:r>
      <w:r w:rsidRPr="00396A09">
        <w:rPr>
          <w:b/>
          <w:bCs/>
          <w:sz w:val="28"/>
          <w:szCs w:val="28"/>
        </w:rPr>
        <w:t>-</w:t>
      </w:r>
    </w:p>
    <w:p w14:paraId="56434D6B" w14:textId="77777777" w:rsidR="00F9048F" w:rsidRPr="00FF5356" w:rsidRDefault="00F9048F" w:rsidP="00F9048F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 w:rsidRPr="00FF5356">
        <w:rPr>
          <w:sz w:val="28"/>
          <w:szCs w:val="28"/>
        </w:rPr>
        <w:t xml:space="preserve">Creation of TPO Material </w:t>
      </w:r>
    </w:p>
    <w:p w14:paraId="6EFDD2CB" w14:textId="77777777" w:rsidR="00F9048F" w:rsidRPr="007160C9" w:rsidRDefault="00F9048F" w:rsidP="00F9048F">
      <w:pPr>
        <w:ind w:left="360"/>
        <w:jc w:val="both"/>
        <w:rPr>
          <w:sz w:val="28"/>
          <w:szCs w:val="28"/>
        </w:rPr>
      </w:pPr>
      <w:r w:rsidRPr="00FF25D6">
        <w:rPr>
          <w:noProof/>
        </w:rPr>
        <w:drawing>
          <wp:inline distT="0" distB="0" distL="0" distR="0" wp14:anchorId="2063F9CB" wp14:editId="3672B019">
            <wp:extent cx="5943600" cy="3074670"/>
            <wp:effectExtent l="0" t="0" r="0" b="0"/>
            <wp:docPr id="61459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9703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962E" w14:textId="77777777" w:rsidR="00F9048F" w:rsidRPr="00FF5356" w:rsidRDefault="00F9048F" w:rsidP="00F9048F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 w:rsidRPr="00FF5356">
        <w:rPr>
          <w:sz w:val="28"/>
          <w:szCs w:val="28"/>
        </w:rPr>
        <w:t xml:space="preserve">We </w:t>
      </w:r>
      <w:proofErr w:type="gramStart"/>
      <w:r w:rsidRPr="00FF5356">
        <w:rPr>
          <w:sz w:val="28"/>
          <w:szCs w:val="28"/>
        </w:rPr>
        <w:t>have</w:t>
      </w:r>
      <w:r>
        <w:rPr>
          <w:sz w:val="28"/>
          <w:szCs w:val="28"/>
        </w:rPr>
        <w:t xml:space="preserve"> </w:t>
      </w:r>
      <w:r w:rsidRPr="00FF5356">
        <w:rPr>
          <w:sz w:val="28"/>
          <w:szCs w:val="28"/>
        </w:rPr>
        <w:t>to</w:t>
      </w:r>
      <w:proofErr w:type="gramEnd"/>
      <w:r w:rsidRPr="00FF5356">
        <w:rPr>
          <w:sz w:val="28"/>
          <w:szCs w:val="28"/>
        </w:rPr>
        <w:t xml:space="preserve"> put BANS in General Item category Group and item category group.</w:t>
      </w:r>
    </w:p>
    <w:p w14:paraId="1E6A33DC" w14:textId="77777777" w:rsidR="00F9048F" w:rsidRPr="007160C9" w:rsidRDefault="00F9048F" w:rsidP="00F9048F">
      <w:pPr>
        <w:ind w:left="360"/>
        <w:jc w:val="both"/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68DA7044" wp14:editId="1F11E1F5">
                <wp:simplePos x="0" y="0"/>
                <wp:positionH relativeFrom="column">
                  <wp:posOffset>2332121</wp:posOffset>
                </wp:positionH>
                <wp:positionV relativeFrom="paragraph">
                  <wp:posOffset>2039209</wp:posOffset>
                </wp:positionV>
                <wp:extent cx="827280" cy="23760"/>
                <wp:effectExtent l="76200" t="95250" r="87630" b="128905"/>
                <wp:wrapNone/>
                <wp:docPr id="183548538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8272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5068F" id="Ink 5" o:spid="_x0000_s1026" type="#_x0000_t75" style="position:absolute;margin-left:180.8pt;margin-top:154.9pt;width:70.85pt;height:13.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">
                <v:imagedata r:id="rId123" o:title=""/>
              </v:shape>
            </w:pict>
          </mc:Fallback>
        </mc:AlternateContent>
      </w:r>
      <w:r w:rsidRPr="00ED6B25">
        <w:rPr>
          <w:noProof/>
        </w:rPr>
        <w:drawing>
          <wp:inline distT="0" distB="0" distL="0" distR="0" wp14:anchorId="0C163425" wp14:editId="4ADB3580">
            <wp:extent cx="5943600" cy="3078480"/>
            <wp:effectExtent l="0" t="0" r="0" b="7620"/>
            <wp:docPr id="833157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5753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4DE5" w14:textId="77777777" w:rsidR="00F9048F" w:rsidRPr="007160C9" w:rsidRDefault="00F9048F" w:rsidP="00F9048F">
      <w:pPr>
        <w:ind w:left="360"/>
        <w:jc w:val="both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56A042F8" wp14:editId="5D360B45">
                <wp:simplePos x="0" y="0"/>
                <wp:positionH relativeFrom="column">
                  <wp:posOffset>1157533</wp:posOffset>
                </wp:positionH>
                <wp:positionV relativeFrom="paragraph">
                  <wp:posOffset>1814830</wp:posOffset>
                </wp:positionV>
                <wp:extent cx="283320" cy="18720"/>
                <wp:effectExtent l="57150" t="95250" r="97790" b="133985"/>
                <wp:wrapNone/>
                <wp:docPr id="813430838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2833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EEC0B" id="Ink 4" o:spid="_x0000_s1026" type="#_x0000_t75" style="position:absolute;margin-left:88.3pt;margin-top:137.1pt;width:27.95pt;height:1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">
                <v:imagedata r:id="rId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7D5B3479" wp14:editId="2EF90111">
                <wp:simplePos x="0" y="0"/>
                <wp:positionH relativeFrom="column">
                  <wp:posOffset>2690681</wp:posOffset>
                </wp:positionH>
                <wp:positionV relativeFrom="paragraph">
                  <wp:posOffset>1792216</wp:posOffset>
                </wp:positionV>
                <wp:extent cx="653760" cy="18000"/>
                <wp:effectExtent l="76200" t="95250" r="89535" b="134620"/>
                <wp:wrapNone/>
                <wp:docPr id="960093019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6537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412AD" id="Ink 3" o:spid="_x0000_s1026" type="#_x0000_t75" style="position:absolute;margin-left:209pt;margin-top:135.45pt;width:57.15pt;height:12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">
                <v:imagedata r:id="rId128" o:title=""/>
              </v:shape>
            </w:pict>
          </mc:Fallback>
        </mc:AlternateContent>
      </w:r>
      <w:r w:rsidRPr="004E5D8C">
        <w:rPr>
          <w:noProof/>
        </w:rPr>
        <w:drawing>
          <wp:inline distT="0" distB="0" distL="0" distR="0" wp14:anchorId="21AAAD70" wp14:editId="2BCC675F">
            <wp:extent cx="5943600" cy="3015615"/>
            <wp:effectExtent l="0" t="0" r="0" b="0"/>
            <wp:docPr id="97869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9962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3544" w14:textId="77777777" w:rsidR="00F9048F" w:rsidRPr="00FF5356" w:rsidRDefault="00F9048F" w:rsidP="00F9048F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 w:rsidRPr="00FF5356">
        <w:rPr>
          <w:sz w:val="28"/>
          <w:szCs w:val="28"/>
        </w:rPr>
        <w:t>Then we need to create a sales order using that TPO Material.</w:t>
      </w:r>
    </w:p>
    <w:p w14:paraId="73313AE8" w14:textId="77777777" w:rsidR="00F9048F" w:rsidRPr="007160C9" w:rsidRDefault="00F9048F" w:rsidP="00F9048F">
      <w:pPr>
        <w:ind w:left="360"/>
        <w:jc w:val="both"/>
        <w:rPr>
          <w:sz w:val="28"/>
          <w:szCs w:val="28"/>
        </w:rPr>
      </w:pPr>
      <w:r w:rsidRPr="007160C9">
        <w:rPr>
          <w:sz w:val="28"/>
          <w:szCs w:val="28"/>
        </w:rPr>
        <w:t xml:space="preserve">The item category in Item level should be </w:t>
      </w:r>
      <w:r w:rsidRPr="007160C9">
        <w:rPr>
          <w:b/>
          <w:bCs/>
          <w:sz w:val="28"/>
          <w:szCs w:val="28"/>
        </w:rPr>
        <w:t xml:space="preserve">TAS. </w:t>
      </w:r>
      <w:r w:rsidRPr="007160C9">
        <w:rPr>
          <w:sz w:val="28"/>
          <w:szCs w:val="28"/>
        </w:rPr>
        <w:t xml:space="preserve">The Purchasing Group in Purchasing view should be 313. </w:t>
      </w:r>
    </w:p>
    <w:p w14:paraId="42ADC1E1" w14:textId="77777777" w:rsidR="00F9048F" w:rsidRPr="007160C9" w:rsidRDefault="00F9048F" w:rsidP="00F9048F">
      <w:pPr>
        <w:ind w:left="360"/>
        <w:jc w:val="both"/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5BA67E81" wp14:editId="1D4FF049">
                <wp:simplePos x="0" y="0"/>
                <wp:positionH relativeFrom="column">
                  <wp:posOffset>4363601</wp:posOffset>
                </wp:positionH>
                <wp:positionV relativeFrom="paragraph">
                  <wp:posOffset>2401473</wp:posOffset>
                </wp:positionV>
                <wp:extent cx="295200" cy="360"/>
                <wp:effectExtent l="95250" t="152400" r="105410" b="152400"/>
                <wp:wrapNone/>
                <wp:docPr id="44672698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295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DF404" id="Ink 1" o:spid="_x0000_s1026" type="#_x0000_t75" style="position:absolute;margin-left:339.35pt;margin-top:180.6pt;width:31.75pt;height:17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EC1D6B2" wp14:editId="0D562AA8">
                <wp:simplePos x="0" y="0"/>
                <wp:positionH relativeFrom="column">
                  <wp:posOffset>7967401</wp:posOffset>
                </wp:positionH>
                <wp:positionV relativeFrom="paragraph">
                  <wp:posOffset>975858</wp:posOffset>
                </wp:positionV>
                <wp:extent cx="673560" cy="586800"/>
                <wp:effectExtent l="95250" t="133350" r="107950" b="175260"/>
                <wp:wrapNone/>
                <wp:docPr id="134011333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673560" cy="58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3581F" id="Ink 1" o:spid="_x0000_s1026" type="#_x0000_t75" style="position:absolute;margin-left:623.1pt;margin-top:68.35pt;width:61.55pt;height:63.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">
                <v:imagedata r:id="rId133" o:title=""/>
              </v:shape>
            </w:pict>
          </mc:Fallback>
        </mc:AlternateContent>
      </w:r>
      <w:r w:rsidRPr="00430C56">
        <w:rPr>
          <w:noProof/>
        </w:rPr>
        <w:drawing>
          <wp:inline distT="0" distB="0" distL="0" distR="0" wp14:anchorId="3DAF2727" wp14:editId="037DDEE2">
            <wp:extent cx="5943600" cy="2999740"/>
            <wp:effectExtent l="0" t="0" r="0" b="0"/>
            <wp:docPr id="2509998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99834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A849" w14:textId="77777777" w:rsidR="00F9048F" w:rsidRDefault="00F9048F" w:rsidP="00F9048F">
      <w:pPr>
        <w:pStyle w:val="ListParagraph"/>
        <w:jc w:val="both"/>
        <w:rPr>
          <w:sz w:val="28"/>
          <w:szCs w:val="28"/>
        </w:rPr>
      </w:pPr>
    </w:p>
    <w:p w14:paraId="048BC04E" w14:textId="77777777" w:rsidR="00F9048F" w:rsidRPr="00FF5356" w:rsidRDefault="00F9048F" w:rsidP="00F9048F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 w:rsidRPr="00FF5356">
        <w:rPr>
          <w:sz w:val="28"/>
          <w:szCs w:val="28"/>
        </w:rPr>
        <w:t>Then we need to copy the Purchase Requisition in schedule lines of the document.</w:t>
      </w:r>
    </w:p>
    <w:p w14:paraId="005D2444" w14:textId="77777777" w:rsidR="00F9048F" w:rsidRPr="007160C9" w:rsidRDefault="00F9048F" w:rsidP="00F9048F">
      <w:pPr>
        <w:ind w:left="360"/>
        <w:jc w:val="both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0EDC442B" wp14:editId="332FE4B6">
                <wp:simplePos x="0" y="0"/>
                <wp:positionH relativeFrom="column">
                  <wp:posOffset>7974761</wp:posOffset>
                </wp:positionH>
                <wp:positionV relativeFrom="paragraph">
                  <wp:posOffset>1682558</wp:posOffset>
                </wp:positionV>
                <wp:extent cx="360" cy="360"/>
                <wp:effectExtent l="95250" t="152400" r="114300" b="152400"/>
                <wp:wrapNone/>
                <wp:docPr id="1540078850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C2FD2" id="Ink 3" o:spid="_x0000_s1026" type="#_x0000_t75" style="position:absolute;margin-left:623.7pt;margin-top:124pt;width:8.55pt;height:17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4F65F1B5" wp14:editId="14F6938F">
                <wp:simplePos x="0" y="0"/>
                <wp:positionH relativeFrom="column">
                  <wp:posOffset>4623881</wp:posOffset>
                </wp:positionH>
                <wp:positionV relativeFrom="paragraph">
                  <wp:posOffset>1959398</wp:posOffset>
                </wp:positionV>
                <wp:extent cx="380520" cy="24480"/>
                <wp:effectExtent l="95250" t="133350" r="114935" b="166370"/>
                <wp:wrapNone/>
                <wp:docPr id="1901313767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3805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14292" id="Ink 2" o:spid="_x0000_s1026" type="#_x0000_t75" style="position:absolute;margin-left:359.85pt;margin-top:145.8pt;width:38.45pt;height:18.9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">
                <v:imagedata r:id="rId138" o:title=""/>
              </v:shape>
            </w:pict>
          </mc:Fallback>
        </mc:AlternateContent>
      </w:r>
      <w:r w:rsidRPr="00237E58">
        <w:rPr>
          <w:noProof/>
        </w:rPr>
        <w:drawing>
          <wp:inline distT="0" distB="0" distL="0" distR="0" wp14:anchorId="52879084" wp14:editId="35C0014E">
            <wp:extent cx="5943600" cy="2954655"/>
            <wp:effectExtent l="0" t="0" r="0" b="0"/>
            <wp:docPr id="169758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8702" name="Picture 1" descr="A screenshot of a comput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76" w14:textId="77777777" w:rsidR="00F9048F" w:rsidRDefault="00F9048F" w:rsidP="00F9048F">
      <w:pPr>
        <w:pStyle w:val="ListParagraph"/>
        <w:ind w:left="7810"/>
        <w:jc w:val="both"/>
        <w:rPr>
          <w:sz w:val="20"/>
          <w:szCs w:val="20"/>
        </w:rPr>
      </w:pPr>
    </w:p>
    <w:p w14:paraId="403CB688" w14:textId="77777777" w:rsidR="00F9048F" w:rsidRDefault="00F9048F" w:rsidP="00F9048F">
      <w:pPr>
        <w:pStyle w:val="ListParagraph"/>
        <w:jc w:val="both"/>
        <w:rPr>
          <w:sz w:val="20"/>
          <w:szCs w:val="20"/>
        </w:rPr>
      </w:pPr>
    </w:p>
    <w:p w14:paraId="74335E3E" w14:textId="77777777" w:rsidR="00F9048F" w:rsidRPr="00375727" w:rsidRDefault="00F9048F" w:rsidP="00F9048F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 w:rsidRPr="00375727">
        <w:rPr>
          <w:sz w:val="28"/>
          <w:szCs w:val="28"/>
        </w:rPr>
        <w:t>Then we need to put one vendor in the in “Create Purchase Order” and we need to paste the Purchase Requisition that we copied in the Sales Order.</w:t>
      </w:r>
    </w:p>
    <w:p w14:paraId="71B376F1" w14:textId="77777777" w:rsidR="00F9048F" w:rsidRDefault="00F9048F" w:rsidP="00F9048F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21FECFA6" wp14:editId="4770E3A1">
                <wp:simplePos x="0" y="0"/>
                <wp:positionH relativeFrom="column">
                  <wp:posOffset>7818521</wp:posOffset>
                </wp:positionH>
                <wp:positionV relativeFrom="paragraph">
                  <wp:posOffset>1536346</wp:posOffset>
                </wp:positionV>
                <wp:extent cx="360" cy="360"/>
                <wp:effectExtent l="76200" t="114300" r="95250" b="133350"/>
                <wp:wrapNone/>
                <wp:docPr id="1906499569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BF62D" id="Ink 5" o:spid="_x0000_s1026" type="#_x0000_t75" style="position:absolute;margin-left:612.8pt;margin-top:115.3pt;width:5.7pt;height:11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">
                <v:imagedata r:id="rId141" o:title=""/>
              </v:shape>
            </w:pict>
          </mc:Fallback>
        </mc:AlternateContent>
      </w:r>
    </w:p>
    <w:p w14:paraId="0CE6F6A9" w14:textId="77777777" w:rsidR="00F9048F" w:rsidRPr="007160C9" w:rsidRDefault="00F9048F" w:rsidP="00F9048F">
      <w:pPr>
        <w:ind w:left="360"/>
        <w:jc w:val="both"/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50D96689" wp14:editId="3F3F87D0">
                <wp:simplePos x="0" y="0"/>
                <wp:positionH relativeFrom="column">
                  <wp:posOffset>2252779</wp:posOffset>
                </wp:positionH>
                <wp:positionV relativeFrom="paragraph">
                  <wp:posOffset>1075690</wp:posOffset>
                </wp:positionV>
                <wp:extent cx="520920" cy="6840"/>
                <wp:effectExtent l="76200" t="114300" r="88900" b="127000"/>
                <wp:wrapNone/>
                <wp:docPr id="1712501045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5209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A970B" id="Ink 7" o:spid="_x0000_s1026" type="#_x0000_t75" style="position:absolute;margin-left:174.55pt;margin-top:79.05pt;width:46.65pt;height:11.9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0349FB93" wp14:editId="4844F50B">
                <wp:simplePos x="0" y="0"/>
                <wp:positionH relativeFrom="column">
                  <wp:posOffset>2135201</wp:posOffset>
                </wp:positionH>
                <wp:positionV relativeFrom="paragraph">
                  <wp:posOffset>711957</wp:posOffset>
                </wp:positionV>
                <wp:extent cx="960480" cy="6480"/>
                <wp:effectExtent l="76200" t="114300" r="87630" b="127000"/>
                <wp:wrapNone/>
                <wp:docPr id="1702197905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960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CE2D6" id="Ink 6" o:spid="_x0000_s1026" type="#_x0000_t75" style="position:absolute;margin-left:165.3pt;margin-top:50.4pt;width:81.3pt;height:11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">
                <v:imagedata r:id="rId145" o:title=""/>
              </v:shape>
            </w:pict>
          </mc:Fallback>
        </mc:AlternateContent>
      </w:r>
      <w:r w:rsidRPr="00C27F41">
        <w:rPr>
          <w:noProof/>
        </w:rPr>
        <w:drawing>
          <wp:inline distT="0" distB="0" distL="0" distR="0" wp14:anchorId="18797B25" wp14:editId="07760440">
            <wp:extent cx="5943600" cy="2971800"/>
            <wp:effectExtent l="0" t="0" r="0" b="0"/>
            <wp:docPr id="19751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349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75A8" w14:textId="77777777" w:rsidR="00F9048F" w:rsidRDefault="00F9048F" w:rsidP="00F9048F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558DBB81" wp14:editId="395F1CCE">
                <wp:simplePos x="0" y="0"/>
                <wp:positionH relativeFrom="column">
                  <wp:posOffset>-1505119</wp:posOffset>
                </wp:positionH>
                <wp:positionV relativeFrom="paragraph">
                  <wp:posOffset>451358</wp:posOffset>
                </wp:positionV>
                <wp:extent cx="360" cy="360"/>
                <wp:effectExtent l="38100" t="38100" r="38100" b="38100"/>
                <wp:wrapNone/>
                <wp:docPr id="1963735688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36701" id="Ink 13" o:spid="_x0000_s1026" type="#_x0000_t75" style="position:absolute;margin-left:-118.85pt;margin-top:35.2pt;width:.75pt;height: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">
                <v:imagedata r:id="rId148" o:title=""/>
              </v:shape>
            </w:pict>
          </mc:Fallback>
        </mc:AlternateContent>
      </w:r>
    </w:p>
    <w:p w14:paraId="4E5B73B7" w14:textId="77777777" w:rsidR="00F9048F" w:rsidRPr="00375727" w:rsidRDefault="00F9048F" w:rsidP="00F9048F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10E0D59E" wp14:editId="1C6FCC84">
                <wp:simplePos x="0" y="0"/>
                <wp:positionH relativeFrom="column">
                  <wp:posOffset>1134401</wp:posOffset>
                </wp:positionH>
                <wp:positionV relativeFrom="paragraph">
                  <wp:posOffset>485523</wp:posOffset>
                </wp:positionV>
                <wp:extent cx="360" cy="360"/>
                <wp:effectExtent l="38100" t="38100" r="38100" b="38100"/>
                <wp:wrapNone/>
                <wp:docPr id="1514494724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9FA58" id="Ink 11" o:spid="_x0000_s1026" type="#_x0000_t75" style="position:absolute;margin-left:88.95pt;margin-top:37.9pt;width:.75pt;height: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">
                <v:imagedata r:id="rId148" o:title=""/>
              </v:shape>
            </w:pict>
          </mc:Fallback>
        </mc:AlternateContent>
      </w:r>
      <w:r w:rsidRPr="00375727">
        <w:rPr>
          <w:sz w:val="28"/>
          <w:szCs w:val="28"/>
        </w:rPr>
        <w:t xml:space="preserve">Then we should give the purchasing org, purchasing grp, company code in the Header. Then we </w:t>
      </w:r>
      <w:proofErr w:type="gramStart"/>
      <w:r w:rsidRPr="00375727">
        <w:rPr>
          <w:sz w:val="28"/>
          <w:szCs w:val="28"/>
        </w:rPr>
        <w:t>have to</w:t>
      </w:r>
      <w:proofErr w:type="gramEnd"/>
      <w:r w:rsidRPr="00375727">
        <w:rPr>
          <w:sz w:val="28"/>
          <w:szCs w:val="28"/>
        </w:rPr>
        <w:t xml:space="preserve"> check for any messages and if all okay then save it. Then we will get the standard PO Number.</w:t>
      </w:r>
    </w:p>
    <w:p w14:paraId="25730A79" w14:textId="77777777" w:rsidR="00F9048F" w:rsidRPr="007160C9" w:rsidRDefault="00F9048F" w:rsidP="00F9048F">
      <w:pPr>
        <w:ind w:left="360"/>
        <w:jc w:val="both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0805ADB0" wp14:editId="5CE4E239">
                <wp:simplePos x="0" y="0"/>
                <wp:positionH relativeFrom="column">
                  <wp:posOffset>286457</wp:posOffset>
                </wp:positionH>
                <wp:positionV relativeFrom="paragraph">
                  <wp:posOffset>1036320</wp:posOffset>
                </wp:positionV>
                <wp:extent cx="119380" cy="88265"/>
                <wp:effectExtent l="38100" t="38100" r="33020" b="45085"/>
                <wp:wrapNone/>
                <wp:docPr id="205613485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19380" cy="88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AABDF" id="Ink 14" o:spid="_x0000_s1026" type="#_x0000_t75" style="position:absolute;margin-left:22.2pt;margin-top:81.25pt;width:10.1pt;height:7.6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53C781C4" wp14:editId="27CA2CF9">
                <wp:simplePos x="0" y="0"/>
                <wp:positionH relativeFrom="column">
                  <wp:posOffset>1464161</wp:posOffset>
                </wp:positionH>
                <wp:positionV relativeFrom="paragraph">
                  <wp:posOffset>1357093</wp:posOffset>
                </wp:positionV>
                <wp:extent cx="126720" cy="97920"/>
                <wp:effectExtent l="38100" t="38100" r="45085" b="35560"/>
                <wp:wrapNone/>
                <wp:docPr id="894883450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267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23A6F" id="Ink 15" o:spid="_x0000_s1026" type="#_x0000_t75" style="position:absolute;margin-left:114.95pt;margin-top:106.5pt;width:10.7pt;height:8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">
                <v:imagedata r:id="rId153" o:title=""/>
              </v:shape>
            </w:pict>
          </mc:Fallback>
        </mc:AlternateContent>
      </w:r>
      <w:r w:rsidRPr="00D025F1">
        <w:rPr>
          <w:noProof/>
        </w:rPr>
        <w:drawing>
          <wp:inline distT="0" distB="0" distL="0" distR="0" wp14:anchorId="122C0E19" wp14:editId="3F258D0E">
            <wp:extent cx="5943600" cy="2957830"/>
            <wp:effectExtent l="0" t="0" r="0" b="0"/>
            <wp:docPr id="1504148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148788" name="Picture 1" descr="A screenshot of a computer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9960" w14:textId="77777777" w:rsidR="00F9048F" w:rsidRPr="00375727" w:rsidRDefault="00F9048F" w:rsidP="00F9048F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 w:rsidRPr="00375727">
        <w:rPr>
          <w:sz w:val="28"/>
          <w:szCs w:val="28"/>
        </w:rPr>
        <w:t xml:space="preserve">We go to the T Code- MIGO for the goods </w:t>
      </w:r>
      <w:proofErr w:type="gramStart"/>
      <w:r w:rsidRPr="00375727">
        <w:rPr>
          <w:sz w:val="28"/>
          <w:szCs w:val="28"/>
        </w:rPr>
        <w:t>receipt</w:t>
      </w:r>
      <w:proofErr w:type="gramEnd"/>
    </w:p>
    <w:p w14:paraId="59B9D469" w14:textId="77777777" w:rsidR="00F9048F" w:rsidRPr="007160C9" w:rsidRDefault="00F9048F" w:rsidP="00F9048F">
      <w:pPr>
        <w:ind w:left="360"/>
        <w:jc w:val="both"/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1EA11FDD" wp14:editId="26502998">
                <wp:simplePos x="0" y="0"/>
                <wp:positionH relativeFrom="column">
                  <wp:posOffset>2684073</wp:posOffset>
                </wp:positionH>
                <wp:positionV relativeFrom="paragraph">
                  <wp:posOffset>681990</wp:posOffset>
                </wp:positionV>
                <wp:extent cx="591120" cy="52920"/>
                <wp:effectExtent l="76200" t="133350" r="114300" b="175895"/>
                <wp:wrapNone/>
                <wp:docPr id="1475078678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59112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FF9D9" id="Ink 3" o:spid="_x0000_s1026" type="#_x0000_t75" style="position:absolute;margin-left:207.1pt;margin-top:45.25pt;width:55.05pt;height:21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">
                <v:imagedata r:id="rId156" o:title=""/>
              </v:shape>
            </w:pict>
          </mc:Fallback>
        </mc:AlternateContent>
      </w:r>
      <w:r w:rsidRPr="008C4640">
        <w:rPr>
          <w:noProof/>
        </w:rPr>
        <w:drawing>
          <wp:inline distT="0" distB="0" distL="0" distR="0" wp14:anchorId="6C586A8F" wp14:editId="16FCCE96">
            <wp:extent cx="5943600" cy="2880360"/>
            <wp:effectExtent l="0" t="0" r="0" b="0"/>
            <wp:docPr id="204405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5719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A67F" w14:textId="77777777" w:rsidR="00F9048F" w:rsidRDefault="00F9048F" w:rsidP="00F9048F">
      <w:pPr>
        <w:pStyle w:val="ListParagraph"/>
        <w:jc w:val="both"/>
        <w:rPr>
          <w:sz w:val="28"/>
          <w:szCs w:val="28"/>
        </w:rPr>
      </w:pPr>
    </w:p>
    <w:p w14:paraId="04FE34A0" w14:textId="77777777" w:rsidR="00F9048F" w:rsidRPr="00455119" w:rsidRDefault="00F9048F" w:rsidP="00F9048F">
      <w:pPr>
        <w:jc w:val="both"/>
        <w:rPr>
          <w:sz w:val="28"/>
          <w:szCs w:val="28"/>
        </w:rPr>
      </w:pPr>
      <w:r w:rsidRPr="00455119">
        <w:rPr>
          <w:sz w:val="28"/>
          <w:szCs w:val="28"/>
        </w:rPr>
        <w:t xml:space="preserve">We </w:t>
      </w:r>
      <w:proofErr w:type="gramStart"/>
      <w:r w:rsidRPr="00455119">
        <w:rPr>
          <w:sz w:val="28"/>
          <w:szCs w:val="28"/>
        </w:rPr>
        <w:t>have to</w:t>
      </w:r>
      <w:proofErr w:type="gramEnd"/>
      <w:r w:rsidRPr="00455119">
        <w:rPr>
          <w:sz w:val="28"/>
          <w:szCs w:val="28"/>
        </w:rPr>
        <w:t xml:space="preserve"> put the standard PO number in the highlighted part and have to enter. </w:t>
      </w:r>
    </w:p>
    <w:p w14:paraId="2735937A" w14:textId="77777777" w:rsidR="00F9048F" w:rsidRPr="00455119" w:rsidRDefault="00F9048F" w:rsidP="00F9048F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 w:rsidRPr="00455119">
        <w:rPr>
          <w:sz w:val="28"/>
          <w:szCs w:val="28"/>
        </w:rPr>
        <w:t xml:space="preserve">Then we </w:t>
      </w:r>
      <w:proofErr w:type="gramStart"/>
      <w:r w:rsidRPr="00455119">
        <w:rPr>
          <w:sz w:val="28"/>
          <w:szCs w:val="28"/>
        </w:rPr>
        <w:t>have to</w:t>
      </w:r>
      <w:proofErr w:type="gramEnd"/>
      <w:r w:rsidRPr="00455119">
        <w:rPr>
          <w:sz w:val="28"/>
          <w:szCs w:val="28"/>
        </w:rPr>
        <w:t xml:space="preserve"> tick the checkbox and have to check if the document is OK.</w:t>
      </w:r>
    </w:p>
    <w:p w14:paraId="4D676F62" w14:textId="77777777" w:rsidR="00F9048F" w:rsidRPr="007160C9" w:rsidRDefault="00F9048F" w:rsidP="00F9048F">
      <w:pPr>
        <w:ind w:left="360"/>
        <w:jc w:val="both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7B8E13D9" wp14:editId="149C775A">
                <wp:simplePos x="0" y="0"/>
                <wp:positionH relativeFrom="column">
                  <wp:posOffset>1524362</wp:posOffset>
                </wp:positionH>
                <wp:positionV relativeFrom="paragraph">
                  <wp:posOffset>2632710</wp:posOffset>
                </wp:positionV>
                <wp:extent cx="434340" cy="16510"/>
                <wp:effectExtent l="76200" t="133350" r="118110" b="173990"/>
                <wp:wrapNone/>
                <wp:docPr id="60693139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434340" cy="16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D757C" id="Ink 5" o:spid="_x0000_s1026" type="#_x0000_t75" style="position:absolute;margin-left:115.8pt;margin-top:198.8pt;width:42.65pt;height:18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519B7390" wp14:editId="53AD3A2C">
                <wp:simplePos x="0" y="0"/>
                <wp:positionH relativeFrom="column">
                  <wp:posOffset>7205081</wp:posOffset>
                </wp:positionH>
                <wp:positionV relativeFrom="paragraph">
                  <wp:posOffset>1469460</wp:posOffset>
                </wp:positionV>
                <wp:extent cx="360" cy="360"/>
                <wp:effectExtent l="95250" t="152400" r="114300" b="152400"/>
                <wp:wrapNone/>
                <wp:docPr id="1366856432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C1611" id="Ink 6" o:spid="_x0000_s1026" type="#_x0000_t75" style="position:absolute;margin-left:563.1pt;margin-top:107.2pt;width:8.55pt;height:17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">
                <v:imagedata r:id="rId136" o:title=""/>
              </v:shape>
            </w:pict>
          </mc:Fallback>
        </mc:AlternateContent>
      </w:r>
      <w:r w:rsidRPr="000E6695">
        <w:rPr>
          <w:noProof/>
        </w:rPr>
        <w:drawing>
          <wp:inline distT="0" distB="0" distL="0" distR="0" wp14:anchorId="379D822D" wp14:editId="3097CA2C">
            <wp:extent cx="5943600" cy="2855595"/>
            <wp:effectExtent l="0" t="0" r="0" b="1905"/>
            <wp:docPr id="2071302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0250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E80F" w14:textId="77777777" w:rsidR="00F9048F" w:rsidRPr="007160C9" w:rsidRDefault="00F9048F" w:rsidP="00F9048F">
      <w:pPr>
        <w:ind w:left="360"/>
        <w:jc w:val="both"/>
        <w:rPr>
          <w:sz w:val="28"/>
          <w:szCs w:val="28"/>
        </w:rPr>
      </w:pPr>
      <w:r w:rsidRPr="007160C9">
        <w:rPr>
          <w:sz w:val="28"/>
          <w:szCs w:val="28"/>
        </w:rPr>
        <w:t xml:space="preserve">If the document is OK, then we </w:t>
      </w:r>
      <w:proofErr w:type="gramStart"/>
      <w:r w:rsidRPr="007160C9">
        <w:rPr>
          <w:sz w:val="28"/>
          <w:szCs w:val="28"/>
        </w:rPr>
        <w:t>have to</w:t>
      </w:r>
      <w:proofErr w:type="gramEnd"/>
      <w:r w:rsidRPr="007160C9">
        <w:rPr>
          <w:sz w:val="28"/>
          <w:szCs w:val="28"/>
        </w:rPr>
        <w:t xml:space="preserve"> save it and we will get the material document number.</w:t>
      </w:r>
    </w:p>
    <w:p w14:paraId="005B38AE" w14:textId="77777777" w:rsidR="00F9048F" w:rsidRPr="00455119" w:rsidRDefault="00F9048F" w:rsidP="00F9048F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 w:rsidRPr="00455119">
        <w:rPr>
          <w:sz w:val="28"/>
          <w:szCs w:val="28"/>
        </w:rPr>
        <w:t xml:space="preserve">Then we </w:t>
      </w:r>
      <w:proofErr w:type="gramStart"/>
      <w:r w:rsidRPr="00455119">
        <w:rPr>
          <w:sz w:val="28"/>
          <w:szCs w:val="28"/>
        </w:rPr>
        <w:t>have to</w:t>
      </w:r>
      <w:proofErr w:type="gramEnd"/>
      <w:r w:rsidRPr="00455119">
        <w:rPr>
          <w:sz w:val="28"/>
          <w:szCs w:val="28"/>
        </w:rPr>
        <w:t xml:space="preserve"> go the T code- MIRO and have to maintain all the highlighted fields.</w:t>
      </w:r>
    </w:p>
    <w:p w14:paraId="469A2BA6" w14:textId="77777777" w:rsidR="00F9048F" w:rsidRPr="007160C9" w:rsidRDefault="00F9048F" w:rsidP="00F9048F">
      <w:pPr>
        <w:ind w:left="360"/>
        <w:jc w:val="both"/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4A33BAF2" wp14:editId="3D97C243">
                <wp:simplePos x="0" y="0"/>
                <wp:positionH relativeFrom="column">
                  <wp:posOffset>1747448</wp:posOffset>
                </wp:positionH>
                <wp:positionV relativeFrom="paragraph">
                  <wp:posOffset>2684780</wp:posOffset>
                </wp:positionV>
                <wp:extent cx="491490" cy="22860"/>
                <wp:effectExtent l="95250" t="133350" r="99060" b="167640"/>
                <wp:wrapNone/>
                <wp:docPr id="177874891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491490" cy="22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92D37" id="Ink 9" o:spid="_x0000_s1026" type="#_x0000_t75" style="position:absolute;margin-left:133.35pt;margin-top:203.1pt;width:47.15pt;height:18.4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020450D9" wp14:editId="7A9E3366">
                <wp:simplePos x="0" y="0"/>
                <wp:positionH relativeFrom="column">
                  <wp:posOffset>885118</wp:posOffset>
                </wp:positionH>
                <wp:positionV relativeFrom="paragraph">
                  <wp:posOffset>1567180</wp:posOffset>
                </wp:positionV>
                <wp:extent cx="815340" cy="12700"/>
                <wp:effectExtent l="76200" t="133350" r="118110" b="158750"/>
                <wp:wrapNone/>
                <wp:docPr id="36705192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815340" cy="12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48F1D" id="Ink 8" o:spid="_x0000_s1026" type="#_x0000_t75" style="position:absolute;margin-left:65.45pt;margin-top:115.05pt;width:72.65pt;height:17.6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2226D475" wp14:editId="46B15569">
                <wp:simplePos x="0" y="0"/>
                <wp:positionH relativeFrom="column">
                  <wp:posOffset>906563</wp:posOffset>
                </wp:positionH>
                <wp:positionV relativeFrom="paragraph">
                  <wp:posOffset>1260475</wp:posOffset>
                </wp:positionV>
                <wp:extent cx="563245" cy="66675"/>
                <wp:effectExtent l="0" t="133350" r="103505" b="180975"/>
                <wp:wrapNone/>
                <wp:docPr id="773143374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63245" cy="6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4FD56" id="Ink 7" o:spid="_x0000_s1026" type="#_x0000_t75" style="position:absolute;margin-left:67.15pt;margin-top:90.8pt;width:52.8pt;height:22.1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1C266CDF" wp14:editId="092B64AE">
                <wp:simplePos x="0" y="0"/>
                <wp:positionH relativeFrom="column">
                  <wp:posOffset>7598561</wp:posOffset>
                </wp:positionH>
                <wp:positionV relativeFrom="paragraph">
                  <wp:posOffset>1522012</wp:posOffset>
                </wp:positionV>
                <wp:extent cx="360" cy="360"/>
                <wp:effectExtent l="95250" t="152400" r="114300" b="152400"/>
                <wp:wrapNone/>
                <wp:docPr id="11279151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56A9D" id="Ink 10" o:spid="_x0000_s1026" type="#_x0000_t75" style="position:absolute;margin-left:594.05pt;margin-top:111.35pt;width:8.55pt;height:17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">
                <v:imagedata r:id="rId136" o:title=""/>
              </v:shape>
            </w:pict>
          </mc:Fallback>
        </mc:AlternateContent>
      </w:r>
      <w:r w:rsidRPr="00EB5015">
        <w:rPr>
          <w:noProof/>
        </w:rPr>
        <w:drawing>
          <wp:inline distT="0" distB="0" distL="0" distR="0" wp14:anchorId="60C22D7E" wp14:editId="14582327">
            <wp:extent cx="5943600" cy="2999740"/>
            <wp:effectExtent l="0" t="0" r="0" b="0"/>
            <wp:docPr id="1537419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19696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613D" w14:textId="77777777" w:rsidR="00F9048F" w:rsidRPr="00455119" w:rsidRDefault="00F9048F" w:rsidP="00F9048F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 w:rsidRPr="00455119">
        <w:rPr>
          <w:sz w:val="28"/>
          <w:szCs w:val="28"/>
        </w:rPr>
        <w:t xml:space="preserve">Then we </w:t>
      </w:r>
      <w:proofErr w:type="gramStart"/>
      <w:r w:rsidRPr="00455119">
        <w:rPr>
          <w:sz w:val="28"/>
          <w:szCs w:val="28"/>
        </w:rPr>
        <w:t>have to</w:t>
      </w:r>
      <w:proofErr w:type="gramEnd"/>
      <w:r w:rsidRPr="00455119">
        <w:rPr>
          <w:sz w:val="28"/>
          <w:szCs w:val="28"/>
        </w:rPr>
        <w:t xml:space="preserve"> Simulate it.</w:t>
      </w:r>
    </w:p>
    <w:p w14:paraId="68643288" w14:textId="77777777" w:rsidR="00F9048F" w:rsidRPr="007160C9" w:rsidRDefault="00F9048F" w:rsidP="00F9048F">
      <w:pPr>
        <w:ind w:left="360"/>
        <w:jc w:val="both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1449439F" wp14:editId="59B3E3EE">
                <wp:simplePos x="0" y="0"/>
                <wp:positionH relativeFrom="column">
                  <wp:posOffset>3043692</wp:posOffset>
                </wp:positionH>
                <wp:positionV relativeFrom="paragraph">
                  <wp:posOffset>461083</wp:posOffset>
                </wp:positionV>
                <wp:extent cx="420480" cy="57960"/>
                <wp:effectExtent l="95250" t="133350" r="93980" b="170815"/>
                <wp:wrapNone/>
                <wp:docPr id="968251427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42048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D7EE5" id="Ink 11" o:spid="_x0000_s1026" type="#_x0000_t75" style="position:absolute;margin-left:235.4pt;margin-top:27.8pt;width:41.6pt;height:21.5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653C1200" wp14:editId="4C8B8375">
                <wp:simplePos x="0" y="0"/>
                <wp:positionH relativeFrom="column">
                  <wp:posOffset>7517561</wp:posOffset>
                </wp:positionH>
                <wp:positionV relativeFrom="paragraph">
                  <wp:posOffset>1705022</wp:posOffset>
                </wp:positionV>
                <wp:extent cx="360" cy="360"/>
                <wp:effectExtent l="95250" t="152400" r="114300" b="152400"/>
                <wp:wrapNone/>
                <wp:docPr id="1720989669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0DBCF" id="Ink 12" o:spid="_x0000_s1026" type="#_x0000_t75" style="position:absolute;margin-left:587.7pt;margin-top:125.75pt;width:8.55pt;height:17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">
                <v:imagedata r:id="rId136" o:title=""/>
              </v:shape>
            </w:pict>
          </mc:Fallback>
        </mc:AlternateContent>
      </w:r>
      <w:r w:rsidRPr="002D0AD7">
        <w:rPr>
          <w:noProof/>
        </w:rPr>
        <w:drawing>
          <wp:inline distT="0" distB="0" distL="0" distR="0" wp14:anchorId="1F3F0A34" wp14:editId="5077398B">
            <wp:extent cx="5943600" cy="2910205"/>
            <wp:effectExtent l="0" t="0" r="0" b="4445"/>
            <wp:docPr id="114635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53122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6F49" w14:textId="77777777" w:rsidR="00F9048F" w:rsidRPr="00455119" w:rsidRDefault="00F9048F" w:rsidP="00F9048F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 w:rsidRPr="00455119">
        <w:rPr>
          <w:sz w:val="28"/>
          <w:szCs w:val="28"/>
        </w:rPr>
        <w:t xml:space="preserve">Then we </w:t>
      </w:r>
      <w:proofErr w:type="gramStart"/>
      <w:r w:rsidRPr="00455119">
        <w:rPr>
          <w:sz w:val="28"/>
          <w:szCs w:val="28"/>
        </w:rPr>
        <w:t>have to</w:t>
      </w:r>
      <w:proofErr w:type="gramEnd"/>
      <w:r w:rsidRPr="00455119">
        <w:rPr>
          <w:sz w:val="28"/>
          <w:szCs w:val="28"/>
        </w:rPr>
        <w:t xml:space="preserve"> post it.</w:t>
      </w:r>
    </w:p>
    <w:p w14:paraId="2401223B" w14:textId="77777777" w:rsidR="00F9048F" w:rsidRPr="007160C9" w:rsidRDefault="00F9048F" w:rsidP="00F9048F">
      <w:pPr>
        <w:ind w:left="360"/>
        <w:jc w:val="both"/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08E75C5F" wp14:editId="2ECF57F1">
                <wp:simplePos x="0" y="0"/>
                <wp:positionH relativeFrom="column">
                  <wp:posOffset>5092563</wp:posOffset>
                </wp:positionH>
                <wp:positionV relativeFrom="paragraph">
                  <wp:posOffset>2948924</wp:posOffset>
                </wp:positionV>
                <wp:extent cx="243000" cy="14040"/>
                <wp:effectExtent l="76200" t="133350" r="119380" b="157480"/>
                <wp:wrapNone/>
                <wp:docPr id="236505219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2430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1BC2A" id="Ink 13" o:spid="_x0000_s1026" type="#_x0000_t75" style="position:absolute;margin-left:396.75pt;margin-top:223.7pt;width:27.65pt;height:18.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36D9190" wp14:editId="7D76396B">
                <wp:simplePos x="0" y="0"/>
                <wp:positionH relativeFrom="column">
                  <wp:posOffset>7488761</wp:posOffset>
                </wp:positionH>
                <wp:positionV relativeFrom="paragraph">
                  <wp:posOffset>1846262</wp:posOffset>
                </wp:positionV>
                <wp:extent cx="360" cy="360"/>
                <wp:effectExtent l="95250" t="152400" r="114300" b="152400"/>
                <wp:wrapNone/>
                <wp:docPr id="484051972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9AEAF" id="Ink 14" o:spid="_x0000_s1026" type="#_x0000_t75" style="position:absolute;margin-left:585.4pt;margin-top:136.85pt;width:8.55pt;height:17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">
                <v:imagedata r:id="rId136" o:title=""/>
              </v:shape>
            </w:pict>
          </mc:Fallback>
        </mc:AlternateContent>
      </w:r>
      <w:r w:rsidRPr="00DC4589">
        <w:rPr>
          <w:noProof/>
        </w:rPr>
        <w:drawing>
          <wp:inline distT="0" distB="0" distL="0" distR="0" wp14:anchorId="3B85C498" wp14:editId="15D3C57A">
            <wp:extent cx="5943600" cy="3065145"/>
            <wp:effectExtent l="0" t="0" r="0" b="1905"/>
            <wp:docPr id="1410837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373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FBB0" w14:textId="77777777" w:rsidR="00F9048F" w:rsidRDefault="00F9048F" w:rsidP="00F9048F">
      <w:pPr>
        <w:pStyle w:val="ListParagraph"/>
        <w:jc w:val="both"/>
        <w:rPr>
          <w:sz w:val="28"/>
          <w:szCs w:val="28"/>
        </w:rPr>
      </w:pPr>
    </w:p>
    <w:p w14:paraId="20E66901" w14:textId="77777777" w:rsidR="00F9048F" w:rsidRPr="007160C9" w:rsidRDefault="00F9048F" w:rsidP="00F9048F">
      <w:pPr>
        <w:ind w:left="360"/>
        <w:jc w:val="both"/>
        <w:rPr>
          <w:sz w:val="28"/>
          <w:szCs w:val="28"/>
        </w:rPr>
      </w:pPr>
      <w:r w:rsidRPr="007160C9">
        <w:rPr>
          <w:sz w:val="28"/>
          <w:szCs w:val="28"/>
        </w:rPr>
        <w:t>And the process is done we will get the document number.</w:t>
      </w:r>
    </w:p>
    <w:p w14:paraId="42570B94" w14:textId="77777777" w:rsidR="00F9048F" w:rsidRPr="002E44F3" w:rsidRDefault="00F9048F" w:rsidP="00F9048F">
      <w:pPr>
        <w:jc w:val="both"/>
        <w:rPr>
          <w:sz w:val="28"/>
          <w:szCs w:val="28"/>
        </w:rPr>
      </w:pPr>
    </w:p>
    <w:p w14:paraId="00B51F28" w14:textId="77777777" w:rsidR="00330030" w:rsidRDefault="00330030" w:rsidP="00C55140">
      <w:pPr>
        <w:jc w:val="center"/>
        <w:rPr>
          <w:sz w:val="44"/>
          <w:szCs w:val="44"/>
        </w:rPr>
      </w:pPr>
    </w:p>
    <w:p w14:paraId="2FBE8371" w14:textId="5AD43C5B" w:rsidR="00EA39F6" w:rsidRDefault="00655877" w:rsidP="00330030">
      <w:pPr>
        <w:jc w:val="center"/>
        <w:rPr>
          <w:sz w:val="44"/>
          <w:szCs w:val="44"/>
        </w:rPr>
      </w:pPr>
      <w:r>
        <w:rPr>
          <w:sz w:val="44"/>
          <w:szCs w:val="44"/>
        </w:rPr>
        <w:br w:type="page"/>
      </w:r>
      <w:r w:rsidR="00F9048F">
        <w:rPr>
          <w:sz w:val="44"/>
          <w:szCs w:val="44"/>
        </w:rPr>
        <w:lastRenderedPageBreak/>
        <w:t>Availability</w:t>
      </w:r>
      <w:r>
        <w:rPr>
          <w:sz w:val="44"/>
          <w:szCs w:val="44"/>
        </w:rPr>
        <w:t xml:space="preserve"> Check</w:t>
      </w:r>
    </w:p>
    <w:p w14:paraId="71AC6CF5" w14:textId="77777777" w:rsidR="009E4C8F" w:rsidRDefault="009E4C8F" w:rsidP="009E4C8F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Availability check </w:t>
      </w:r>
    </w:p>
    <w:p w14:paraId="7EDCE03F" w14:textId="42F622F6" w:rsidR="009E4C8F" w:rsidRDefault="009E4C8F" w:rsidP="009E4C8F">
      <w:pPr>
        <w:rPr>
          <w:lang w:val="en-US"/>
        </w:rPr>
      </w:pPr>
      <w:r>
        <w:rPr>
          <w:b/>
          <w:bCs/>
          <w:lang w:val="en-US"/>
        </w:rPr>
        <w:t xml:space="preserve">-&gt; </w:t>
      </w:r>
      <w:r>
        <w:rPr>
          <w:lang w:val="en-US"/>
        </w:rPr>
        <w:t>Go to material -&gt; Sales:</w:t>
      </w:r>
      <w:r w:rsidR="00330030">
        <w:rPr>
          <w:lang w:val="en-US"/>
        </w:rPr>
        <w:t xml:space="preserve"> </w:t>
      </w:r>
      <w:r>
        <w:rPr>
          <w:lang w:val="en-US"/>
        </w:rPr>
        <w:t xml:space="preserve">general plant </w:t>
      </w:r>
    </w:p>
    <w:p w14:paraId="7A93CACB" w14:textId="77777777" w:rsidR="009E4C8F" w:rsidRDefault="009E4C8F" w:rsidP="009E4C8F">
      <w:pPr>
        <w:rPr>
          <w:lang w:val="en-US"/>
        </w:rPr>
      </w:pPr>
      <w:r w:rsidRPr="00E34F4D">
        <w:rPr>
          <w:noProof/>
          <w:lang w:val="en-US"/>
        </w:rPr>
        <w:drawing>
          <wp:inline distT="0" distB="0" distL="0" distR="0" wp14:anchorId="21834ABE" wp14:editId="44D72401">
            <wp:extent cx="4155311" cy="2378738"/>
            <wp:effectExtent l="0" t="0" r="0" b="2540"/>
            <wp:docPr id="1576175951" name="Picture 15761759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75951" name="Picture 1" descr="A screenshot of a computer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66122" cy="23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BBF8" w14:textId="77777777" w:rsidR="009E4C8F" w:rsidRDefault="009E4C8F" w:rsidP="009E4C8F">
      <w:pPr>
        <w:rPr>
          <w:lang w:val="en-US"/>
        </w:rPr>
      </w:pPr>
    </w:p>
    <w:p w14:paraId="7952D40F" w14:textId="77777777" w:rsidR="009E4C8F" w:rsidRDefault="009E4C8F" w:rsidP="009E4C8F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CP and CN Determination </w:t>
      </w:r>
      <w:proofErr w:type="gramStart"/>
      <w:r>
        <w:rPr>
          <w:b/>
          <w:bCs/>
          <w:lang w:val="en-US"/>
        </w:rPr>
        <w:t>For</w:t>
      </w:r>
      <w:proofErr w:type="gramEnd"/>
      <w:r>
        <w:rPr>
          <w:b/>
          <w:bCs/>
          <w:lang w:val="en-US"/>
        </w:rPr>
        <w:t xml:space="preserve"> MTO Schedule line</w:t>
      </w:r>
    </w:p>
    <w:p w14:paraId="799E41C6" w14:textId="77777777" w:rsidR="009E4C8F" w:rsidRDefault="009E4C8F" w:rsidP="009E4C8F">
      <w:pPr>
        <w:rPr>
          <w:lang w:val="en-US"/>
        </w:rPr>
      </w:pPr>
      <w:r>
        <w:rPr>
          <w:b/>
          <w:bCs/>
          <w:lang w:val="en-US"/>
        </w:rPr>
        <w:t>-&gt;</w:t>
      </w:r>
      <w:r>
        <w:rPr>
          <w:lang w:val="en-US"/>
        </w:rPr>
        <w:t>Sales &amp; Dis. -&gt; Sales Document -</w:t>
      </w:r>
      <w:proofErr w:type="gramStart"/>
      <w:r>
        <w:rPr>
          <w:lang w:val="en-US"/>
        </w:rPr>
        <w:t>&gt;  Sales</w:t>
      </w:r>
      <w:proofErr w:type="gramEnd"/>
      <w:r>
        <w:rPr>
          <w:lang w:val="en-US"/>
        </w:rPr>
        <w:t xml:space="preserve"> -&gt; schedule line -&gt; define.</w:t>
      </w:r>
    </w:p>
    <w:p w14:paraId="474E52B9" w14:textId="77777777" w:rsidR="009E4C8F" w:rsidRDefault="009E4C8F" w:rsidP="009E4C8F">
      <w:pPr>
        <w:rPr>
          <w:lang w:val="en-US"/>
        </w:rPr>
      </w:pPr>
      <w:r w:rsidRPr="00B568C3">
        <w:rPr>
          <w:noProof/>
          <w:lang w:val="en-US"/>
        </w:rPr>
        <w:drawing>
          <wp:inline distT="0" distB="0" distL="0" distR="0" wp14:anchorId="0C8D110F" wp14:editId="1AD425FF">
            <wp:extent cx="4338815" cy="2500131"/>
            <wp:effectExtent l="0" t="0" r="5080" b="0"/>
            <wp:docPr id="409784838" name="Picture 4097848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84838" name="Picture 1" descr="A screenshot of a computer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64643" cy="251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5E8C" w14:textId="77777777" w:rsidR="009E4C8F" w:rsidRDefault="009E4C8F" w:rsidP="009E4C8F">
      <w:pPr>
        <w:rPr>
          <w:lang w:val="en-US"/>
        </w:rPr>
      </w:pPr>
      <w:r>
        <w:rPr>
          <w:lang w:val="en-US"/>
        </w:rPr>
        <w:t xml:space="preserve">Whenever we create a sales order firstly system check the availability of stock if stock is available then </w:t>
      </w:r>
      <w:ins w:id="0" w:author="Microsoft Word" w:date="2024-02-17T22:20:00Z">
        <w:r>
          <w:rPr>
            <w:lang w:val="en-US"/>
          </w:rPr>
          <w:t xml:space="preserve">then it directly </w:t>
        </w:r>
      </w:ins>
      <w:proofErr w:type="gramStart"/>
      <w:r>
        <w:rPr>
          <w:lang w:val="en-US"/>
        </w:rPr>
        <w:t>go</w:t>
      </w:r>
      <w:proofErr w:type="gramEnd"/>
      <w:ins w:id="1" w:author="Microsoft Word" w:date="2024-02-17T22:20:00Z">
        <w:r>
          <w:rPr>
            <w:lang w:val="en-US"/>
          </w:rPr>
          <w:t xml:space="preserve"> for the </w:t>
        </w:r>
      </w:ins>
      <w:r>
        <w:rPr>
          <w:lang w:val="en-US"/>
        </w:rPr>
        <w:t>delivery, But If stock is not available then it is go for second line that is called second line scheduling.</w:t>
      </w:r>
    </w:p>
    <w:p w14:paraId="7BDFE471" w14:textId="77777777" w:rsidR="009E4C8F" w:rsidRDefault="009E4C8F" w:rsidP="009E4C8F">
      <w:pPr>
        <w:rPr>
          <w:lang w:val="en-US"/>
        </w:rPr>
      </w:pPr>
    </w:p>
    <w:p w14:paraId="574BBD1C" w14:textId="77777777" w:rsidR="009E4C8F" w:rsidRDefault="009E4C8F" w:rsidP="009E4C8F">
      <w:pPr>
        <w:rPr>
          <w:b/>
          <w:bCs/>
          <w:lang w:val="en-US"/>
        </w:rPr>
      </w:pPr>
      <w:r>
        <w:rPr>
          <w:b/>
          <w:bCs/>
          <w:lang w:val="en-US"/>
        </w:rPr>
        <w:t>Q. What is Forward and Backward Scheduling?</w:t>
      </w:r>
    </w:p>
    <w:p w14:paraId="0FA2B0F8" w14:textId="77777777" w:rsidR="009E4C8F" w:rsidRDefault="009E4C8F" w:rsidP="009E4C8F">
      <w:pPr>
        <w:rPr>
          <w:lang w:val="en-US"/>
        </w:rPr>
      </w:pPr>
      <w:r>
        <w:rPr>
          <w:b/>
          <w:bCs/>
          <w:lang w:val="en-US"/>
        </w:rPr>
        <w:t xml:space="preserve">-&gt; </w:t>
      </w:r>
      <w:r>
        <w:rPr>
          <w:lang w:val="en-US"/>
        </w:rPr>
        <w:t>Backward Scheduling – If Material (stock) is available for the delivery then we will be able to deliver the stock in customer requested delivery date that is called Backward Scheduling.</w:t>
      </w:r>
    </w:p>
    <w:p w14:paraId="6F6BCCBE" w14:textId="2BFFC0FF" w:rsidR="009E4C8F" w:rsidRDefault="009E4C8F" w:rsidP="009E4C8F">
      <w:pPr>
        <w:rPr>
          <w:lang w:val="en-US"/>
        </w:rPr>
      </w:pPr>
      <w:r>
        <w:rPr>
          <w:lang w:val="en-US"/>
        </w:rPr>
        <w:lastRenderedPageBreak/>
        <w:t>MTS</w:t>
      </w:r>
      <w:r w:rsidR="00F9048F">
        <w:rPr>
          <w:lang w:val="en-US"/>
        </w:rPr>
        <w:t xml:space="preserve"> </w:t>
      </w:r>
      <w:r>
        <w:rPr>
          <w:lang w:val="en-US"/>
        </w:rPr>
        <w:t>(Make to stock)</w:t>
      </w:r>
    </w:p>
    <w:p w14:paraId="159A8D23" w14:textId="77777777" w:rsidR="009E4C8F" w:rsidRDefault="009E4C8F" w:rsidP="009E4C8F">
      <w:pPr>
        <w:rPr>
          <w:lang w:val="en-US"/>
        </w:rPr>
      </w:pPr>
      <w:r>
        <w:rPr>
          <w:lang w:val="en-US"/>
        </w:rPr>
        <w:t>Strategy Group – 10</w:t>
      </w:r>
    </w:p>
    <w:p w14:paraId="652531C8" w14:textId="77777777" w:rsidR="009E4C8F" w:rsidRDefault="009E4C8F" w:rsidP="009E4C8F">
      <w:pPr>
        <w:rPr>
          <w:lang w:val="en-US"/>
        </w:rPr>
      </w:pPr>
      <w:r>
        <w:rPr>
          <w:lang w:val="en-US"/>
        </w:rPr>
        <w:t xml:space="preserve">Forward Scheduling – When stock is not available then the delivery date will extend to another date that is called forward scheduling. </w:t>
      </w:r>
    </w:p>
    <w:p w14:paraId="5EF3BD17" w14:textId="78BDFF80" w:rsidR="009E4C8F" w:rsidRDefault="009E4C8F" w:rsidP="009E4C8F">
      <w:pPr>
        <w:rPr>
          <w:lang w:val="en-US"/>
        </w:rPr>
      </w:pPr>
      <w:r>
        <w:rPr>
          <w:lang w:val="en-US"/>
        </w:rPr>
        <w:t>MTO</w:t>
      </w:r>
      <w:r w:rsidR="00F9048F">
        <w:rPr>
          <w:lang w:val="en-US"/>
        </w:rPr>
        <w:t xml:space="preserve"> </w:t>
      </w:r>
      <w:r>
        <w:rPr>
          <w:lang w:val="en-US"/>
        </w:rPr>
        <w:t>(Make to Order)</w:t>
      </w:r>
    </w:p>
    <w:p w14:paraId="47AA09BA" w14:textId="77777777" w:rsidR="009E4C8F" w:rsidRDefault="009E4C8F" w:rsidP="009E4C8F">
      <w:pPr>
        <w:rPr>
          <w:lang w:val="en-US"/>
        </w:rPr>
      </w:pPr>
      <w:r>
        <w:rPr>
          <w:lang w:val="en-US"/>
        </w:rPr>
        <w:t>Strategy Group – 20</w:t>
      </w:r>
    </w:p>
    <w:p w14:paraId="6143ED66" w14:textId="77777777" w:rsidR="009E4C8F" w:rsidRDefault="009E4C8F" w:rsidP="009E4C8F">
      <w:pPr>
        <w:rPr>
          <w:lang w:val="en-US"/>
        </w:rPr>
      </w:pPr>
    </w:p>
    <w:p w14:paraId="7CA8509A" w14:textId="77777777" w:rsidR="00330030" w:rsidRDefault="00330030" w:rsidP="009E4C8F">
      <w:pPr>
        <w:rPr>
          <w:lang w:val="en-US"/>
        </w:rPr>
      </w:pPr>
    </w:p>
    <w:p w14:paraId="26D526B0" w14:textId="77777777" w:rsidR="00330030" w:rsidRDefault="00330030" w:rsidP="009E4C8F">
      <w:pPr>
        <w:rPr>
          <w:lang w:val="en-US"/>
        </w:rPr>
      </w:pPr>
    </w:p>
    <w:p w14:paraId="7B247EAF" w14:textId="77777777" w:rsidR="00330030" w:rsidRDefault="00330030" w:rsidP="009E4C8F">
      <w:pPr>
        <w:rPr>
          <w:lang w:val="en-US"/>
        </w:rPr>
      </w:pPr>
    </w:p>
    <w:p w14:paraId="6B683FAA" w14:textId="77777777" w:rsidR="00330030" w:rsidRDefault="00330030" w:rsidP="009E4C8F">
      <w:pPr>
        <w:rPr>
          <w:lang w:val="en-US"/>
        </w:rPr>
      </w:pPr>
    </w:p>
    <w:p w14:paraId="77A6DBE8" w14:textId="77777777" w:rsidR="00330030" w:rsidRDefault="00330030" w:rsidP="009E4C8F">
      <w:pPr>
        <w:rPr>
          <w:lang w:val="en-US"/>
        </w:rPr>
      </w:pPr>
    </w:p>
    <w:p w14:paraId="168DCD0A" w14:textId="77777777" w:rsidR="00330030" w:rsidRDefault="00330030" w:rsidP="009E4C8F">
      <w:pPr>
        <w:rPr>
          <w:lang w:val="en-US"/>
        </w:rPr>
      </w:pPr>
    </w:p>
    <w:p w14:paraId="64DC0FEF" w14:textId="77777777" w:rsidR="00330030" w:rsidRDefault="00330030" w:rsidP="009E4C8F">
      <w:pPr>
        <w:rPr>
          <w:lang w:val="en-US"/>
        </w:rPr>
      </w:pPr>
    </w:p>
    <w:p w14:paraId="12600117" w14:textId="77777777" w:rsidR="00330030" w:rsidRDefault="00330030" w:rsidP="009E4C8F">
      <w:pPr>
        <w:rPr>
          <w:lang w:val="en-US"/>
        </w:rPr>
      </w:pPr>
    </w:p>
    <w:p w14:paraId="649D006B" w14:textId="77777777" w:rsidR="00330030" w:rsidRDefault="00330030" w:rsidP="009E4C8F">
      <w:pPr>
        <w:rPr>
          <w:lang w:val="en-US"/>
        </w:rPr>
      </w:pPr>
    </w:p>
    <w:p w14:paraId="278E053F" w14:textId="77777777" w:rsidR="00330030" w:rsidRDefault="00330030" w:rsidP="009E4C8F">
      <w:pPr>
        <w:rPr>
          <w:lang w:val="en-US"/>
        </w:rPr>
      </w:pPr>
    </w:p>
    <w:p w14:paraId="61F81CB1" w14:textId="77777777" w:rsidR="00330030" w:rsidRDefault="00330030" w:rsidP="009E4C8F">
      <w:pPr>
        <w:rPr>
          <w:lang w:val="en-US"/>
        </w:rPr>
      </w:pPr>
    </w:p>
    <w:p w14:paraId="50AC29A0" w14:textId="77777777" w:rsidR="00330030" w:rsidRDefault="00330030" w:rsidP="009E4C8F">
      <w:pPr>
        <w:rPr>
          <w:lang w:val="en-US"/>
        </w:rPr>
      </w:pPr>
    </w:p>
    <w:p w14:paraId="7658B8C8" w14:textId="77777777" w:rsidR="00330030" w:rsidRDefault="00330030" w:rsidP="009E4C8F">
      <w:pPr>
        <w:rPr>
          <w:lang w:val="en-US"/>
        </w:rPr>
      </w:pPr>
    </w:p>
    <w:p w14:paraId="0AE9FE67" w14:textId="77777777" w:rsidR="00330030" w:rsidRDefault="00330030" w:rsidP="009E4C8F">
      <w:pPr>
        <w:rPr>
          <w:lang w:val="en-US"/>
        </w:rPr>
      </w:pPr>
    </w:p>
    <w:p w14:paraId="73D7A033" w14:textId="77777777" w:rsidR="00330030" w:rsidRDefault="00330030" w:rsidP="009E4C8F">
      <w:pPr>
        <w:rPr>
          <w:lang w:val="en-US"/>
        </w:rPr>
      </w:pPr>
    </w:p>
    <w:p w14:paraId="05C67E9F" w14:textId="77777777" w:rsidR="00330030" w:rsidRDefault="00330030" w:rsidP="009E4C8F">
      <w:pPr>
        <w:rPr>
          <w:lang w:val="en-US"/>
        </w:rPr>
      </w:pPr>
    </w:p>
    <w:p w14:paraId="77FF1D71" w14:textId="77777777" w:rsidR="00330030" w:rsidRDefault="00330030" w:rsidP="009E4C8F">
      <w:pPr>
        <w:rPr>
          <w:lang w:val="en-US"/>
        </w:rPr>
      </w:pPr>
    </w:p>
    <w:p w14:paraId="19E1FEE2" w14:textId="77777777" w:rsidR="00330030" w:rsidRDefault="00330030" w:rsidP="009E4C8F">
      <w:pPr>
        <w:rPr>
          <w:lang w:val="en-US"/>
        </w:rPr>
      </w:pPr>
    </w:p>
    <w:p w14:paraId="1192BA0D" w14:textId="77777777" w:rsidR="00330030" w:rsidRDefault="00330030" w:rsidP="009E4C8F">
      <w:pPr>
        <w:rPr>
          <w:lang w:val="en-US"/>
        </w:rPr>
      </w:pPr>
    </w:p>
    <w:p w14:paraId="0565021A" w14:textId="77777777" w:rsidR="00330030" w:rsidRDefault="00330030" w:rsidP="009E4C8F">
      <w:pPr>
        <w:rPr>
          <w:lang w:val="en-US"/>
        </w:rPr>
      </w:pPr>
    </w:p>
    <w:p w14:paraId="359E01BE" w14:textId="77777777" w:rsidR="00330030" w:rsidRDefault="00330030" w:rsidP="009E4C8F">
      <w:pPr>
        <w:rPr>
          <w:lang w:val="en-US"/>
        </w:rPr>
      </w:pPr>
    </w:p>
    <w:p w14:paraId="164E8F52" w14:textId="77777777" w:rsidR="00330030" w:rsidRDefault="00330030" w:rsidP="009E4C8F">
      <w:pPr>
        <w:rPr>
          <w:lang w:val="en-US"/>
        </w:rPr>
      </w:pPr>
    </w:p>
    <w:p w14:paraId="5C05DD5E" w14:textId="77777777" w:rsidR="00330030" w:rsidRDefault="00330030" w:rsidP="009E4C8F">
      <w:pPr>
        <w:rPr>
          <w:lang w:val="en-US"/>
        </w:rPr>
      </w:pPr>
    </w:p>
    <w:p w14:paraId="6BE86BB1" w14:textId="77777777" w:rsidR="00330030" w:rsidRDefault="00330030" w:rsidP="009E4C8F">
      <w:pPr>
        <w:rPr>
          <w:lang w:val="en-US"/>
        </w:rPr>
      </w:pPr>
    </w:p>
    <w:p w14:paraId="789C1D0F" w14:textId="6F39D020" w:rsidR="00330030" w:rsidRDefault="00330030" w:rsidP="00330030">
      <w:pPr>
        <w:jc w:val="center"/>
        <w:rPr>
          <w:lang w:val="en-US"/>
        </w:rPr>
      </w:pPr>
      <w:r>
        <w:rPr>
          <w:sz w:val="44"/>
          <w:szCs w:val="44"/>
        </w:rPr>
        <w:lastRenderedPageBreak/>
        <w:t>MTO</w:t>
      </w:r>
      <w:r w:rsidR="00F9048F">
        <w:rPr>
          <w:sz w:val="44"/>
          <w:szCs w:val="44"/>
        </w:rPr>
        <w:t xml:space="preserve"> </w:t>
      </w:r>
      <w:r w:rsidR="00C802E2">
        <w:rPr>
          <w:sz w:val="44"/>
          <w:szCs w:val="44"/>
        </w:rPr>
        <w:t>&amp; MTS</w:t>
      </w:r>
    </w:p>
    <w:p w14:paraId="47076DC8" w14:textId="174C1A59" w:rsidR="00A04962" w:rsidRPr="00A04962" w:rsidRDefault="00A04962" w:rsidP="009E4C8F">
      <w:pPr>
        <w:rPr>
          <w:lang w:val="en-US"/>
        </w:rPr>
      </w:pPr>
      <w:r>
        <w:rPr>
          <w:b/>
          <w:bCs/>
          <w:lang w:val="en-US"/>
        </w:rPr>
        <w:t xml:space="preserve">MTO – </w:t>
      </w:r>
      <w:r w:rsidRPr="00A04962">
        <w:rPr>
          <w:lang w:val="en-US"/>
        </w:rPr>
        <w:t>Make to Order</w:t>
      </w:r>
    </w:p>
    <w:p w14:paraId="1B1E99F8" w14:textId="24B87514" w:rsidR="00A04962" w:rsidRPr="00A04962" w:rsidRDefault="00A04962" w:rsidP="009E4C8F">
      <w:pPr>
        <w:rPr>
          <w:lang w:val="en-US"/>
        </w:rPr>
      </w:pPr>
      <w:r>
        <w:rPr>
          <w:b/>
          <w:bCs/>
          <w:lang w:val="en-US"/>
        </w:rPr>
        <w:t xml:space="preserve">MTS – </w:t>
      </w:r>
      <w:r>
        <w:rPr>
          <w:lang w:val="en-US"/>
        </w:rPr>
        <w:t>Make to Stock</w:t>
      </w:r>
    </w:p>
    <w:p w14:paraId="05F7512D" w14:textId="17F2572F" w:rsidR="009E4C8F" w:rsidRDefault="009E4C8F" w:rsidP="009E4C8F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Create A MTO Material </w:t>
      </w:r>
    </w:p>
    <w:p w14:paraId="7BF1ED22" w14:textId="77777777" w:rsidR="009E4C8F" w:rsidRDefault="009E4C8F" w:rsidP="009E4C8F">
      <w:pPr>
        <w:rPr>
          <w:b/>
          <w:bCs/>
          <w:lang w:val="en-US"/>
        </w:rPr>
      </w:pPr>
      <w:r>
        <w:rPr>
          <w:b/>
          <w:bCs/>
          <w:lang w:val="en-US"/>
        </w:rPr>
        <w:t>TCODE- MM01</w:t>
      </w:r>
    </w:p>
    <w:p w14:paraId="0B231DA0" w14:textId="77777777" w:rsidR="009E4C8F" w:rsidRDefault="009E4C8F" w:rsidP="009E4C8F">
      <w:pPr>
        <w:rPr>
          <w:lang w:val="en-US"/>
        </w:rPr>
      </w:pPr>
      <w:r>
        <w:rPr>
          <w:lang w:val="en-US"/>
        </w:rPr>
        <w:t xml:space="preserve">Industry sector – P Pharmaceuticals </w:t>
      </w:r>
    </w:p>
    <w:p w14:paraId="5D3448BB" w14:textId="77777777" w:rsidR="009E4C8F" w:rsidRDefault="009E4C8F" w:rsidP="009E4C8F">
      <w:pPr>
        <w:rPr>
          <w:lang w:val="en-US"/>
        </w:rPr>
      </w:pPr>
      <w:r>
        <w:rPr>
          <w:lang w:val="en-US"/>
        </w:rPr>
        <w:t xml:space="preserve">Material Type - FERT Finished Product </w:t>
      </w:r>
    </w:p>
    <w:p w14:paraId="39D72452" w14:textId="77777777" w:rsidR="009E4C8F" w:rsidRDefault="009E4C8F" w:rsidP="009E4C8F">
      <w:pPr>
        <w:rPr>
          <w:lang w:val="en-US"/>
        </w:rPr>
      </w:pPr>
    </w:p>
    <w:p w14:paraId="0D993755" w14:textId="77777777" w:rsidR="009E4C8F" w:rsidRDefault="009E4C8F" w:rsidP="009E4C8F">
      <w:pPr>
        <w:rPr>
          <w:lang w:val="en-US"/>
        </w:rPr>
      </w:pPr>
      <w:r>
        <w:rPr>
          <w:lang w:val="en-US"/>
        </w:rPr>
        <w:t xml:space="preserve">Select Views – Basic Data 1, sales: Sales org. Data1, Sales: Sales org. data 2, Sales: General/plant Data, MRP1, MRP2, MRP3, </w:t>
      </w:r>
      <w:proofErr w:type="spellStart"/>
      <w:r>
        <w:rPr>
          <w:lang w:val="en-US"/>
        </w:rPr>
        <w:t>Accounting.s</w:t>
      </w:r>
      <w:proofErr w:type="spellEnd"/>
    </w:p>
    <w:p w14:paraId="49EC6DAD" w14:textId="77777777" w:rsidR="009E4C8F" w:rsidRDefault="009E4C8F" w:rsidP="009E4C8F">
      <w:pPr>
        <w:rPr>
          <w:lang w:val="en-US"/>
        </w:rPr>
      </w:pPr>
      <w:r w:rsidRPr="00C3347F">
        <w:rPr>
          <w:noProof/>
          <w:lang w:val="en-US"/>
        </w:rPr>
        <w:drawing>
          <wp:inline distT="0" distB="0" distL="0" distR="0" wp14:anchorId="57C26E4B" wp14:editId="590E1819">
            <wp:extent cx="4207397" cy="2594080"/>
            <wp:effectExtent l="0" t="0" r="3175" b="0"/>
            <wp:docPr id="847686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86295" name="Picture 1" descr="A screenshot of a computer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50167" cy="262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6FBA" w14:textId="77777777" w:rsidR="009E4C8F" w:rsidRDefault="009E4C8F" w:rsidP="009E4C8F">
      <w:pPr>
        <w:rPr>
          <w:lang w:val="en-US"/>
        </w:rPr>
      </w:pPr>
      <w:r w:rsidRPr="0018239F">
        <w:rPr>
          <w:noProof/>
          <w:lang w:val="en-US"/>
        </w:rPr>
        <w:drawing>
          <wp:inline distT="0" distB="0" distL="0" distR="0" wp14:anchorId="0CBF63A8" wp14:editId="255EDF14">
            <wp:extent cx="4218972" cy="2492774"/>
            <wp:effectExtent l="0" t="0" r="0" b="3175"/>
            <wp:docPr id="316940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40404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35712" cy="25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D8EF" w14:textId="77777777" w:rsidR="009E4C8F" w:rsidRPr="003938F6" w:rsidRDefault="009E4C8F" w:rsidP="009E4C8F">
      <w:pPr>
        <w:rPr>
          <w:lang w:val="en-US"/>
        </w:rPr>
      </w:pPr>
    </w:p>
    <w:p w14:paraId="21E922AA" w14:textId="77777777" w:rsidR="009E4C8F" w:rsidRDefault="009E4C8F" w:rsidP="009E4C8F">
      <w:pPr>
        <w:rPr>
          <w:lang w:val="en-US"/>
        </w:rPr>
      </w:pPr>
      <w:r w:rsidRPr="005D1B85">
        <w:rPr>
          <w:noProof/>
          <w:lang w:val="en-US"/>
        </w:rPr>
        <w:lastRenderedPageBreak/>
        <w:drawing>
          <wp:inline distT="0" distB="0" distL="0" distR="0" wp14:anchorId="43A0BAD6" wp14:editId="082C82E8">
            <wp:extent cx="4377096" cy="2633241"/>
            <wp:effectExtent l="0" t="0" r="4445" b="0"/>
            <wp:docPr id="149723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3088" name="Picture 1" descr="A screenshot of a computer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97690" cy="264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A56F" w14:textId="77777777" w:rsidR="009E4C8F" w:rsidRDefault="009E4C8F" w:rsidP="009E4C8F">
      <w:pPr>
        <w:rPr>
          <w:lang w:val="en-US"/>
        </w:rPr>
      </w:pPr>
      <w:r w:rsidRPr="00843772">
        <w:rPr>
          <w:noProof/>
          <w:lang w:val="en-US"/>
        </w:rPr>
        <w:drawing>
          <wp:inline distT="0" distB="0" distL="0" distR="0" wp14:anchorId="2EA6A59F" wp14:editId="4A2C8619">
            <wp:extent cx="4405015" cy="2575367"/>
            <wp:effectExtent l="0" t="0" r="0" b="0"/>
            <wp:docPr id="113835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5063" name="Picture 1" descr="A screenshot of a computer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422021" cy="25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465A" w14:textId="77777777" w:rsidR="009E4C8F" w:rsidRDefault="009E4C8F" w:rsidP="009E4C8F">
      <w:pPr>
        <w:rPr>
          <w:lang w:val="en-US"/>
        </w:rPr>
      </w:pPr>
      <w:r w:rsidRPr="00FE7EA1">
        <w:rPr>
          <w:noProof/>
          <w:lang w:val="en-US"/>
        </w:rPr>
        <w:drawing>
          <wp:inline distT="0" distB="0" distL="0" distR="0" wp14:anchorId="292155E9" wp14:editId="7EE9838A">
            <wp:extent cx="4441745" cy="2511707"/>
            <wp:effectExtent l="0" t="0" r="0" b="3175"/>
            <wp:docPr id="167157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7242" name="Picture 1" descr="A screenshot of a computer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56203" cy="251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B8EC" w14:textId="77777777" w:rsidR="009E4C8F" w:rsidRDefault="009E4C8F" w:rsidP="009E4C8F">
      <w:pPr>
        <w:rPr>
          <w:lang w:val="en-US"/>
        </w:rPr>
      </w:pPr>
    </w:p>
    <w:p w14:paraId="36DC017D" w14:textId="77777777" w:rsidR="009E4C8F" w:rsidRDefault="009E4C8F" w:rsidP="009E4C8F">
      <w:pPr>
        <w:rPr>
          <w:lang w:val="en-US"/>
        </w:rPr>
      </w:pPr>
    </w:p>
    <w:p w14:paraId="3131E464" w14:textId="77777777" w:rsidR="009E4C8F" w:rsidRDefault="009E4C8F" w:rsidP="009E4C8F">
      <w:pPr>
        <w:rPr>
          <w:lang w:val="en-US"/>
        </w:rPr>
      </w:pPr>
      <w:r w:rsidRPr="00953AA8">
        <w:rPr>
          <w:noProof/>
          <w:lang w:val="en-US"/>
        </w:rPr>
        <w:lastRenderedPageBreak/>
        <w:drawing>
          <wp:inline distT="0" distB="0" distL="0" distR="0" wp14:anchorId="5F68324D" wp14:editId="3B5EA6D7">
            <wp:extent cx="4472579" cy="2598516"/>
            <wp:effectExtent l="0" t="0" r="4445" b="0"/>
            <wp:docPr id="1944769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69956" name="Picture 1" descr="A screenshot of a computer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487369" cy="260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8AD8" w14:textId="77777777" w:rsidR="009E4C8F" w:rsidRDefault="009E4C8F" w:rsidP="009E4C8F">
      <w:pPr>
        <w:rPr>
          <w:lang w:val="en-US"/>
        </w:rPr>
      </w:pPr>
    </w:p>
    <w:p w14:paraId="22C27B5A" w14:textId="77777777" w:rsidR="009E4C8F" w:rsidRDefault="009E4C8F" w:rsidP="009E4C8F">
      <w:pPr>
        <w:rPr>
          <w:lang w:val="en-US"/>
        </w:rPr>
      </w:pPr>
      <w:r w:rsidRPr="00CA3211">
        <w:rPr>
          <w:noProof/>
          <w:lang w:val="en-US"/>
        </w:rPr>
        <w:drawing>
          <wp:inline distT="0" distB="0" distL="0" distR="0" wp14:anchorId="39334B0A" wp14:editId="7FD29CAA">
            <wp:extent cx="4444678" cy="2767460"/>
            <wp:effectExtent l="0" t="0" r="0" b="0"/>
            <wp:docPr id="964474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74680" name="Picture 1" descr="A screenshot of a computer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467956" cy="278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0157" w14:textId="77777777" w:rsidR="009E4C8F" w:rsidRDefault="009E4C8F" w:rsidP="009E4C8F">
      <w:pPr>
        <w:rPr>
          <w:lang w:val="en-US"/>
        </w:rPr>
      </w:pPr>
      <w:r w:rsidRPr="00A453C7">
        <w:rPr>
          <w:noProof/>
          <w:lang w:val="en-US"/>
        </w:rPr>
        <w:drawing>
          <wp:inline distT="0" distB="0" distL="0" distR="0" wp14:anchorId="4DD12463" wp14:editId="6B6DC2E7">
            <wp:extent cx="4470143" cy="2540643"/>
            <wp:effectExtent l="0" t="0" r="6985" b="0"/>
            <wp:docPr id="1169169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69789" name="Picture 1" descr="A screenshot of a computer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85242" cy="254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31B0" w14:textId="77777777" w:rsidR="009E4C8F" w:rsidRDefault="009E4C8F" w:rsidP="009E4C8F">
      <w:pPr>
        <w:rPr>
          <w:lang w:val="en-US"/>
        </w:rPr>
      </w:pPr>
      <w:r w:rsidRPr="003B249A">
        <w:rPr>
          <w:highlight w:val="yellow"/>
          <w:lang w:val="en-US"/>
        </w:rPr>
        <w:t>Strategy group Define the material is MTO or MTS</w:t>
      </w:r>
    </w:p>
    <w:p w14:paraId="2C19E091" w14:textId="77777777" w:rsidR="009E4C8F" w:rsidRPr="003B249A" w:rsidRDefault="009E4C8F" w:rsidP="009E4C8F">
      <w:pPr>
        <w:rPr>
          <w:highlight w:val="yellow"/>
          <w:lang w:val="en-US"/>
        </w:rPr>
      </w:pPr>
      <w:r w:rsidRPr="003B249A">
        <w:rPr>
          <w:highlight w:val="yellow"/>
          <w:lang w:val="en-US"/>
        </w:rPr>
        <w:lastRenderedPageBreak/>
        <w:t xml:space="preserve">If Strategy Group is 20 It is MTO </w:t>
      </w:r>
    </w:p>
    <w:p w14:paraId="77C8D3EB" w14:textId="77777777" w:rsidR="009E4C8F" w:rsidRDefault="009E4C8F" w:rsidP="009E4C8F">
      <w:pPr>
        <w:rPr>
          <w:lang w:val="en-US"/>
        </w:rPr>
      </w:pPr>
      <w:r w:rsidRPr="003B249A">
        <w:rPr>
          <w:highlight w:val="yellow"/>
          <w:lang w:val="en-US"/>
        </w:rPr>
        <w:t>If Strategy Group is 10 It is MTS.</w:t>
      </w:r>
    </w:p>
    <w:p w14:paraId="6E76E444" w14:textId="77777777" w:rsidR="009E4C8F" w:rsidRDefault="009E4C8F" w:rsidP="009E4C8F">
      <w:pPr>
        <w:rPr>
          <w:lang w:val="en-US"/>
        </w:rPr>
      </w:pPr>
      <w:r w:rsidRPr="00EA5F8E">
        <w:rPr>
          <w:noProof/>
          <w:lang w:val="en-US"/>
        </w:rPr>
        <w:drawing>
          <wp:inline distT="0" distB="0" distL="0" distR="0" wp14:anchorId="6CDB090F" wp14:editId="29F76914">
            <wp:extent cx="3981157" cy="2237581"/>
            <wp:effectExtent l="0" t="0" r="635" b="0"/>
            <wp:docPr id="37054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4933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987314" cy="224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F552" w14:textId="77777777" w:rsidR="009E4C8F" w:rsidRDefault="009E4C8F" w:rsidP="009E4C8F">
      <w:pPr>
        <w:rPr>
          <w:lang w:val="en-US"/>
        </w:rPr>
      </w:pPr>
      <w:r>
        <w:rPr>
          <w:lang w:val="en-US"/>
        </w:rPr>
        <w:t xml:space="preserve">Valuation class – 7020 </w:t>
      </w:r>
    </w:p>
    <w:p w14:paraId="7F1324ED" w14:textId="77777777" w:rsidR="009E4C8F" w:rsidRDefault="009E4C8F" w:rsidP="009E4C8F">
      <w:pPr>
        <w:rPr>
          <w:lang w:val="en-US"/>
        </w:rPr>
      </w:pPr>
      <w:r w:rsidRPr="00EC0F59">
        <w:rPr>
          <w:b/>
          <w:bCs/>
          <w:lang w:val="en-US"/>
        </w:rPr>
        <w:t>TCODE</w:t>
      </w:r>
      <w:r>
        <w:rPr>
          <w:lang w:val="en-US"/>
        </w:rPr>
        <w:t xml:space="preserve"> - VA01 – Create A ZOR </w:t>
      </w:r>
    </w:p>
    <w:p w14:paraId="1C7C85A5" w14:textId="77777777" w:rsidR="009E4C8F" w:rsidRDefault="009E4C8F" w:rsidP="009E4C8F">
      <w:pPr>
        <w:rPr>
          <w:lang w:val="en-US"/>
        </w:rPr>
      </w:pPr>
    </w:p>
    <w:p w14:paraId="701FD3FE" w14:textId="77777777" w:rsidR="009E4C8F" w:rsidRDefault="009E4C8F" w:rsidP="009E4C8F">
      <w:pPr>
        <w:rPr>
          <w:lang w:val="en-US"/>
        </w:rPr>
      </w:pPr>
      <w:r>
        <w:rPr>
          <w:lang w:val="en-US"/>
        </w:rPr>
        <w:t xml:space="preserve">After creating the </w:t>
      </w:r>
      <w:proofErr w:type="spellStart"/>
      <w:r>
        <w:rPr>
          <w:lang w:val="en-US"/>
        </w:rPr>
        <w:t>zor</w:t>
      </w:r>
      <w:proofErr w:type="spellEnd"/>
      <w:r>
        <w:rPr>
          <w:lang w:val="en-US"/>
        </w:rPr>
        <w:t xml:space="preserve"> we need to give the stock </w:t>
      </w:r>
    </w:p>
    <w:p w14:paraId="1014BB4D" w14:textId="77777777" w:rsidR="009E4C8F" w:rsidRDefault="009E4C8F" w:rsidP="009E4C8F">
      <w:pPr>
        <w:rPr>
          <w:b/>
          <w:bCs/>
          <w:lang w:val="en-US"/>
        </w:rPr>
      </w:pPr>
      <w:r w:rsidRPr="00354C77">
        <w:rPr>
          <w:b/>
          <w:bCs/>
          <w:lang w:val="en-US"/>
        </w:rPr>
        <w:t>TCODE - MB1C</w:t>
      </w:r>
    </w:p>
    <w:p w14:paraId="06622E8D" w14:textId="77777777" w:rsidR="009E4C8F" w:rsidRDefault="009E4C8F" w:rsidP="009E4C8F">
      <w:pPr>
        <w:rPr>
          <w:b/>
          <w:bCs/>
          <w:lang w:val="en-US"/>
        </w:rPr>
      </w:pPr>
      <w:r w:rsidRPr="00A0560D">
        <w:rPr>
          <w:b/>
          <w:bCs/>
          <w:noProof/>
          <w:lang w:val="en-US"/>
        </w:rPr>
        <w:drawing>
          <wp:inline distT="0" distB="0" distL="0" distR="0" wp14:anchorId="1386FC02" wp14:editId="3C7EA71A">
            <wp:extent cx="4876227" cy="2131256"/>
            <wp:effectExtent l="0" t="0" r="635" b="2540"/>
            <wp:docPr id="1320008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08088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84474" cy="213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85D3" w14:textId="77777777" w:rsidR="009E4C8F" w:rsidRDefault="009E4C8F" w:rsidP="009E4C8F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THEN DELIVERY – VL01N </w:t>
      </w:r>
    </w:p>
    <w:p w14:paraId="4C3AEF1B" w14:textId="77777777" w:rsidR="009E4C8F" w:rsidRPr="00354C77" w:rsidRDefault="009E4C8F" w:rsidP="009E4C8F">
      <w:pPr>
        <w:rPr>
          <w:b/>
          <w:bCs/>
          <w:lang w:val="en-US"/>
        </w:rPr>
      </w:pPr>
      <w:r>
        <w:rPr>
          <w:b/>
          <w:bCs/>
          <w:lang w:val="en-US"/>
        </w:rPr>
        <w:t>THEN BILLING – VF01</w:t>
      </w:r>
    </w:p>
    <w:p w14:paraId="0BF3B79A" w14:textId="77777777" w:rsidR="009E4C8F" w:rsidRDefault="009E4C8F" w:rsidP="009E4C8F">
      <w:pPr>
        <w:rPr>
          <w:lang w:val="en-US"/>
        </w:rPr>
      </w:pPr>
    </w:p>
    <w:p w14:paraId="1FD74BCA" w14:textId="77777777" w:rsidR="009E4C8F" w:rsidRPr="00100F5B" w:rsidRDefault="009E4C8F" w:rsidP="009E4C8F">
      <w:pPr>
        <w:rPr>
          <w:lang w:val="en-US"/>
        </w:rPr>
      </w:pPr>
    </w:p>
    <w:p w14:paraId="1AA77063" w14:textId="1464DDAD" w:rsidR="00330030" w:rsidRDefault="00330030" w:rsidP="00C55140">
      <w:pPr>
        <w:jc w:val="center"/>
        <w:rPr>
          <w:sz w:val="44"/>
          <w:szCs w:val="44"/>
        </w:rPr>
      </w:pPr>
    </w:p>
    <w:p w14:paraId="7C98F4EF" w14:textId="77777777" w:rsidR="00330030" w:rsidRDefault="00330030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4D00024B" w14:textId="0DC2C65B" w:rsidR="003F54E9" w:rsidRDefault="00396A09" w:rsidP="00C55140">
      <w:pPr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OUTPUT CONTROL</w:t>
      </w:r>
    </w:p>
    <w:p w14:paraId="1A6F65B0" w14:textId="77777777" w:rsidR="00792435" w:rsidRDefault="00792435" w:rsidP="00792435">
      <w:pPr>
        <w:pStyle w:val="ListParagraph"/>
        <w:ind w:left="0"/>
      </w:pPr>
      <w:r>
        <w:t xml:space="preserve">It is nothing but </w:t>
      </w:r>
    </w:p>
    <w:p w14:paraId="3E9CD87F" w14:textId="77777777" w:rsidR="00792435" w:rsidRDefault="00792435" w:rsidP="00792435">
      <w:pPr>
        <w:pStyle w:val="ListParagraph"/>
        <w:numPr>
          <w:ilvl w:val="0"/>
          <w:numId w:val="25"/>
        </w:numPr>
      </w:pPr>
      <w:r>
        <w:t>printing the documents</w:t>
      </w:r>
    </w:p>
    <w:p w14:paraId="222A4586" w14:textId="77777777" w:rsidR="00792435" w:rsidRDefault="00792435" w:rsidP="00792435">
      <w:pPr>
        <w:pStyle w:val="ListParagraph"/>
        <w:numPr>
          <w:ilvl w:val="0"/>
          <w:numId w:val="25"/>
        </w:numPr>
      </w:pPr>
      <w:r>
        <w:t>sending the documents by mail</w:t>
      </w:r>
    </w:p>
    <w:p w14:paraId="4AB9E0CC" w14:textId="77777777" w:rsidR="00792435" w:rsidRDefault="00792435" w:rsidP="00792435">
      <w:r>
        <w:t xml:space="preserve">SPRO </w:t>
      </w:r>
      <w:r>
        <w:sym w:font="Wingdings" w:char="F0E0"/>
      </w:r>
      <w:r>
        <w:t xml:space="preserve"> Sales and Distribution </w:t>
      </w:r>
      <w:r>
        <w:sym w:font="Wingdings" w:char="F0E0"/>
      </w:r>
      <w:r>
        <w:t xml:space="preserve"> Billing </w:t>
      </w:r>
      <w:r>
        <w:sym w:font="Wingdings" w:char="F0E0"/>
      </w:r>
      <w:r>
        <w:t xml:space="preserve"> </w:t>
      </w:r>
      <w:proofErr w:type="spellStart"/>
      <w:r>
        <w:t>Billing</w:t>
      </w:r>
      <w:proofErr w:type="spellEnd"/>
      <w:r>
        <w:t xml:space="preserve"> Documents </w:t>
      </w:r>
      <w:r>
        <w:sym w:font="Wingdings" w:char="F0E0"/>
      </w:r>
      <w:r>
        <w:t xml:space="preserve">Define Billing Types </w:t>
      </w:r>
      <w:r>
        <w:sym w:font="Wingdings" w:char="F0E0"/>
      </w:r>
      <w:r>
        <w:t xml:space="preserve"> </w:t>
      </w:r>
      <w:proofErr w:type="gramStart"/>
      <w:r>
        <w:t>position :</w:t>
      </w:r>
      <w:proofErr w:type="gramEnd"/>
      <w:r>
        <w:t xml:space="preserve"> F2</w:t>
      </w:r>
    </w:p>
    <w:p w14:paraId="57F1D803" w14:textId="77777777" w:rsidR="00792435" w:rsidRDefault="00792435" w:rsidP="00792435">
      <w:r>
        <w:t xml:space="preserve">To know the combinations for which we can print the sales </w:t>
      </w:r>
      <w:proofErr w:type="gramStart"/>
      <w:r>
        <w:t>documents</w:t>
      </w:r>
      <w:proofErr w:type="gramEnd"/>
    </w:p>
    <w:p w14:paraId="73F8C620" w14:textId="77777777" w:rsidR="00792435" w:rsidRDefault="00792435" w:rsidP="00792435">
      <w:r>
        <w:t xml:space="preserve">SPRO </w:t>
      </w:r>
      <w:r>
        <w:sym w:font="Wingdings" w:char="F0E0"/>
      </w:r>
      <w:r>
        <w:t xml:space="preserve"> Sales and Distribution </w:t>
      </w:r>
      <w:r>
        <w:sym w:font="Wingdings" w:char="F0E0"/>
      </w:r>
      <w:r>
        <w:t xml:space="preserve"> Basic Functions </w:t>
      </w:r>
      <w:r>
        <w:sym w:font="Wingdings" w:char="F0E0"/>
      </w:r>
      <w:r>
        <w:t xml:space="preserve"> Output Control </w:t>
      </w:r>
      <w:r>
        <w:sym w:font="Wingdings" w:char="F0E0"/>
      </w:r>
      <w:r>
        <w:t xml:space="preserve"> Output Determination </w:t>
      </w:r>
      <w:r>
        <w:sym w:font="Wingdings" w:char="F0E0"/>
      </w:r>
      <w:r>
        <w:t xml:space="preserve"> Output Determination Using the Condition Technique </w:t>
      </w:r>
      <w:r>
        <w:sym w:font="Wingdings" w:char="F0E0"/>
      </w:r>
      <w:r>
        <w:t xml:space="preserve"> Maintain Output Determination for Sales Documents </w:t>
      </w:r>
      <w:r>
        <w:sym w:font="Wingdings" w:char="F0E0"/>
      </w:r>
      <w:r>
        <w:t xml:space="preserve"> Maintain Condition Tables </w:t>
      </w:r>
      <w:r>
        <w:sym w:font="Wingdings" w:char="F0E0"/>
      </w:r>
      <w:r>
        <w:t xml:space="preserve"> Maintain Output Condition Table for Sales Documents </w:t>
      </w:r>
      <w:r>
        <w:sym w:font="Wingdings" w:char="F0E0"/>
      </w:r>
    </w:p>
    <w:p w14:paraId="29D5AE11" w14:textId="77777777" w:rsidR="00792435" w:rsidRDefault="00792435" w:rsidP="00792435">
      <w:r>
        <w:t xml:space="preserve">To view different standard </w:t>
      </w:r>
      <w:proofErr w:type="gramStart"/>
      <w:r>
        <w:t>sales</w:t>
      </w:r>
      <w:proofErr w:type="gramEnd"/>
      <w:r>
        <w:t xml:space="preserve"> types available</w:t>
      </w:r>
    </w:p>
    <w:p w14:paraId="05838025" w14:textId="77777777" w:rsidR="00792435" w:rsidRDefault="00792435" w:rsidP="00792435">
      <w:pPr>
        <w:pStyle w:val="ListParagraph"/>
      </w:pPr>
    </w:p>
    <w:p w14:paraId="20D7C73D" w14:textId="77777777" w:rsidR="00792435" w:rsidRDefault="00792435" w:rsidP="00792435">
      <w:pPr>
        <w:pStyle w:val="ListParagraph"/>
        <w:ind w:left="0"/>
      </w:pPr>
      <w:r>
        <w:t xml:space="preserve">SPRO </w:t>
      </w:r>
      <w:r>
        <w:sym w:font="Wingdings" w:char="F0E0"/>
      </w:r>
      <w:r>
        <w:t xml:space="preserve"> Sales and Distribution </w:t>
      </w:r>
      <w:r>
        <w:sym w:font="Wingdings" w:char="F0E0"/>
      </w:r>
      <w:r>
        <w:t xml:space="preserve"> Basic Functions </w:t>
      </w:r>
      <w:r>
        <w:sym w:font="Wingdings" w:char="F0E0"/>
      </w:r>
      <w:r>
        <w:t xml:space="preserve"> Output Control </w:t>
      </w:r>
      <w:r>
        <w:sym w:font="Wingdings" w:char="F0E0"/>
      </w:r>
      <w:r>
        <w:t xml:space="preserve"> Output Determination </w:t>
      </w:r>
      <w:r>
        <w:sym w:font="Wingdings" w:char="F0E0"/>
      </w:r>
      <w:r>
        <w:t xml:space="preserve"> Output Determination Using the Condition Technique </w:t>
      </w:r>
      <w:r>
        <w:sym w:font="Wingdings" w:char="F0E0"/>
      </w:r>
      <w:r>
        <w:t xml:space="preserve"> Maintain Output Determination for Sales Documents </w:t>
      </w:r>
      <w:r>
        <w:sym w:font="Wingdings" w:char="F0E0"/>
      </w:r>
      <w:r>
        <w:t xml:space="preserve"> Maintain Output Types</w:t>
      </w:r>
    </w:p>
    <w:p w14:paraId="110320B1" w14:textId="77777777" w:rsidR="00792435" w:rsidRDefault="00792435" w:rsidP="00792435">
      <w:pPr>
        <w:pStyle w:val="ListParagraph"/>
        <w:ind w:left="0"/>
      </w:pPr>
    </w:p>
    <w:p w14:paraId="4009DC40" w14:textId="77777777" w:rsidR="00792435" w:rsidRDefault="00792435" w:rsidP="00792435">
      <w:pPr>
        <w:pStyle w:val="ListParagraph"/>
        <w:ind w:left="0"/>
      </w:pPr>
      <w:r>
        <w:t>Standard Types Available</w:t>
      </w:r>
    </w:p>
    <w:p w14:paraId="555354B2" w14:textId="77777777" w:rsidR="00792435" w:rsidRDefault="00792435" w:rsidP="00792435">
      <w:pPr>
        <w:pStyle w:val="ListParagraph"/>
        <w:ind w:left="0"/>
      </w:pPr>
      <w:r>
        <w:t>BA00 – Sales Order</w:t>
      </w:r>
    </w:p>
    <w:p w14:paraId="78E51B82" w14:textId="77777777" w:rsidR="00792435" w:rsidRDefault="00792435" w:rsidP="00792435">
      <w:pPr>
        <w:pStyle w:val="ListParagraph"/>
        <w:ind w:left="0"/>
      </w:pPr>
      <w:r>
        <w:t>AN00 – Quotation</w:t>
      </w:r>
    </w:p>
    <w:p w14:paraId="085D4B2F" w14:textId="77777777" w:rsidR="00792435" w:rsidRDefault="00792435" w:rsidP="00792435">
      <w:pPr>
        <w:pStyle w:val="ListParagraph"/>
        <w:ind w:left="0"/>
      </w:pPr>
      <w:r>
        <w:t>AF00 – Inquiry</w:t>
      </w:r>
    </w:p>
    <w:p w14:paraId="7E19EE69" w14:textId="77777777" w:rsidR="00792435" w:rsidRDefault="00792435" w:rsidP="00792435">
      <w:pPr>
        <w:pStyle w:val="ListParagraph"/>
        <w:ind w:left="0"/>
      </w:pPr>
      <w:r>
        <w:t>LD00 – Delivery</w:t>
      </w:r>
    </w:p>
    <w:p w14:paraId="43DC3605" w14:textId="77777777" w:rsidR="00792435" w:rsidRDefault="00792435" w:rsidP="00792435">
      <w:pPr>
        <w:pStyle w:val="ListParagraph"/>
        <w:ind w:left="0"/>
      </w:pPr>
      <w:r>
        <w:t>RD00 – Billing Document</w:t>
      </w:r>
    </w:p>
    <w:p w14:paraId="72112BAA" w14:textId="77777777" w:rsidR="00792435" w:rsidRDefault="00792435" w:rsidP="00792435">
      <w:pPr>
        <w:pStyle w:val="ListParagraph"/>
        <w:jc w:val="center"/>
      </w:pPr>
      <w:r w:rsidRPr="00152E86">
        <w:rPr>
          <w:noProof/>
        </w:rPr>
        <w:drawing>
          <wp:inline distT="0" distB="0" distL="0" distR="0" wp14:anchorId="0A8CB8B3" wp14:editId="69809C82">
            <wp:extent cx="5156298" cy="2899953"/>
            <wp:effectExtent l="0" t="0" r="6350" b="0"/>
            <wp:docPr id="1218159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59373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76214" cy="291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0E66" w14:textId="77777777" w:rsidR="00792435" w:rsidRDefault="00792435" w:rsidP="00792435">
      <w:pPr>
        <w:pStyle w:val="ListParagraph"/>
      </w:pPr>
    </w:p>
    <w:p w14:paraId="7DC6196C" w14:textId="77777777" w:rsidR="00792435" w:rsidRDefault="00792435" w:rsidP="00792435">
      <w:pPr>
        <w:pStyle w:val="ListParagraph"/>
        <w:numPr>
          <w:ilvl w:val="0"/>
          <w:numId w:val="16"/>
        </w:numPr>
        <w:ind w:left="360"/>
      </w:pPr>
      <w:r>
        <w:t>To maintain output determination procedure</w:t>
      </w:r>
    </w:p>
    <w:p w14:paraId="33CA312E" w14:textId="77777777" w:rsidR="00792435" w:rsidRDefault="00792435" w:rsidP="00792435">
      <w:pPr>
        <w:pStyle w:val="ListParagraph"/>
        <w:ind w:left="360"/>
      </w:pPr>
    </w:p>
    <w:p w14:paraId="6ECD8FBE" w14:textId="77777777" w:rsidR="00792435" w:rsidRDefault="00792435" w:rsidP="00792435">
      <w:pPr>
        <w:pStyle w:val="ListParagraph"/>
        <w:ind w:left="360"/>
      </w:pPr>
      <w:r>
        <w:t xml:space="preserve">SPRO </w:t>
      </w:r>
      <w:r>
        <w:sym w:font="Wingdings" w:char="F0E0"/>
      </w:r>
      <w:r>
        <w:t xml:space="preserve"> Sales and Distribution </w:t>
      </w:r>
      <w:r>
        <w:sym w:font="Wingdings" w:char="F0E0"/>
      </w:r>
      <w:r>
        <w:t xml:space="preserve"> Basic Functions </w:t>
      </w:r>
      <w:r>
        <w:sym w:font="Wingdings" w:char="F0E0"/>
      </w:r>
      <w:r>
        <w:t xml:space="preserve"> Output Control </w:t>
      </w:r>
      <w:r>
        <w:sym w:font="Wingdings" w:char="F0E0"/>
      </w:r>
      <w:r>
        <w:t xml:space="preserve"> Output Determination </w:t>
      </w:r>
      <w:r>
        <w:sym w:font="Wingdings" w:char="F0E0"/>
      </w:r>
      <w:r>
        <w:t xml:space="preserve"> Output Determination Using the Condition Technique </w:t>
      </w:r>
      <w:r>
        <w:sym w:font="Wingdings" w:char="F0E0"/>
      </w:r>
      <w:r>
        <w:t xml:space="preserve"> Maintain Output Determination for Sales Documents </w:t>
      </w:r>
      <w:r>
        <w:sym w:font="Wingdings" w:char="F0E0"/>
      </w:r>
      <w:r>
        <w:t xml:space="preserve"> Maintain Output Determination Procedure</w:t>
      </w:r>
    </w:p>
    <w:p w14:paraId="5F106AA7" w14:textId="77777777" w:rsidR="00792435" w:rsidRDefault="00792435" w:rsidP="00792435">
      <w:pPr>
        <w:pStyle w:val="ListParagraph"/>
      </w:pPr>
    </w:p>
    <w:p w14:paraId="13D8619C" w14:textId="77777777" w:rsidR="00792435" w:rsidRDefault="00792435" w:rsidP="00792435">
      <w:pPr>
        <w:pStyle w:val="ListParagraph"/>
        <w:ind w:left="0"/>
      </w:pPr>
      <w:r>
        <w:t>V10000 + control data</w:t>
      </w:r>
    </w:p>
    <w:p w14:paraId="6F256873" w14:textId="77777777" w:rsidR="00792435" w:rsidRDefault="00792435" w:rsidP="00792435">
      <w:pPr>
        <w:pStyle w:val="ListParagraph"/>
      </w:pPr>
    </w:p>
    <w:p w14:paraId="0924E843" w14:textId="77777777" w:rsidR="00792435" w:rsidRDefault="00792435" w:rsidP="00792435">
      <w:pPr>
        <w:pStyle w:val="ListParagraph"/>
      </w:pPr>
      <w:r w:rsidRPr="00885F19">
        <w:rPr>
          <w:noProof/>
        </w:rPr>
        <w:drawing>
          <wp:inline distT="0" distB="0" distL="0" distR="0" wp14:anchorId="48AC03F1" wp14:editId="5998D23C">
            <wp:extent cx="5156462" cy="2671445"/>
            <wp:effectExtent l="0" t="0" r="6350" b="0"/>
            <wp:docPr id="1210931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31240" name="Picture 1" descr="A screenshot of a computer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159200" cy="267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F5C7" w14:textId="77777777" w:rsidR="00792435" w:rsidRDefault="00792435" w:rsidP="00792435">
      <w:pPr>
        <w:pStyle w:val="ListParagraph"/>
      </w:pPr>
    </w:p>
    <w:p w14:paraId="5557D046" w14:textId="77777777" w:rsidR="00792435" w:rsidRDefault="00792435" w:rsidP="00792435">
      <w:pPr>
        <w:pStyle w:val="ListParagraph"/>
        <w:ind w:left="0"/>
      </w:pPr>
      <w:r>
        <w:t>For sale order we usually choose the 9-credit check block in the requirement field</w:t>
      </w:r>
    </w:p>
    <w:p w14:paraId="24DDE65F" w14:textId="77777777" w:rsidR="00792435" w:rsidRDefault="00792435" w:rsidP="00792435">
      <w:pPr>
        <w:pStyle w:val="ListParagraph"/>
        <w:ind w:left="0"/>
      </w:pPr>
      <w:r>
        <w:t xml:space="preserve">It will check whether the order is released for credit or </w:t>
      </w:r>
      <w:proofErr w:type="gramStart"/>
      <w:r>
        <w:t>not</w:t>
      </w:r>
      <w:proofErr w:type="gramEnd"/>
    </w:p>
    <w:p w14:paraId="6FDB954A" w14:textId="77777777" w:rsidR="00792435" w:rsidRDefault="00792435" w:rsidP="00792435">
      <w:pPr>
        <w:pStyle w:val="ListParagraph"/>
        <w:ind w:left="0"/>
      </w:pPr>
    </w:p>
    <w:p w14:paraId="55FB1C5C" w14:textId="77777777" w:rsidR="00792435" w:rsidRDefault="00792435" w:rsidP="00792435">
      <w:pPr>
        <w:pStyle w:val="ListParagraph"/>
        <w:numPr>
          <w:ilvl w:val="0"/>
          <w:numId w:val="16"/>
        </w:numPr>
        <w:ind w:left="0"/>
      </w:pPr>
      <w:r>
        <w:t xml:space="preserve">SPRO </w:t>
      </w:r>
      <w:r>
        <w:sym w:font="Wingdings" w:char="F0E0"/>
      </w:r>
      <w:r>
        <w:t xml:space="preserve"> Sales and Distribution </w:t>
      </w:r>
      <w:r>
        <w:sym w:font="Wingdings" w:char="F0E0"/>
      </w:r>
      <w:r>
        <w:t xml:space="preserve"> Basic Functions </w:t>
      </w:r>
      <w:r>
        <w:sym w:font="Wingdings" w:char="F0E0"/>
      </w:r>
      <w:r>
        <w:t xml:space="preserve"> Output Control </w:t>
      </w:r>
      <w:r>
        <w:sym w:font="Wingdings" w:char="F0E0"/>
      </w:r>
      <w:r>
        <w:t xml:space="preserve"> Output Determination </w:t>
      </w:r>
      <w:r>
        <w:sym w:font="Wingdings" w:char="F0E0"/>
      </w:r>
      <w:r>
        <w:t xml:space="preserve"> Output Determination Using the Condition Technique </w:t>
      </w:r>
      <w:r>
        <w:sym w:font="Wingdings" w:char="F0E0"/>
      </w:r>
      <w:r>
        <w:t xml:space="preserve"> Maintain Output Determination for Sales Documents </w:t>
      </w:r>
      <w:r>
        <w:sym w:font="Wingdings" w:char="F0E0"/>
      </w:r>
      <w:r>
        <w:t xml:space="preserve"> Assign Output Determination Procedure </w:t>
      </w:r>
      <w:r>
        <w:sym w:font="Wingdings" w:char="F0E0"/>
      </w:r>
      <w:r>
        <w:t xml:space="preserve"> Allocate Sales Document Header </w:t>
      </w:r>
    </w:p>
    <w:p w14:paraId="1D7BE598" w14:textId="77777777" w:rsidR="00792435" w:rsidRDefault="00792435" w:rsidP="00792435">
      <w:pPr>
        <w:pStyle w:val="ListParagraph"/>
      </w:pPr>
    </w:p>
    <w:p w14:paraId="3523A879" w14:textId="77777777" w:rsidR="00792435" w:rsidRDefault="00792435" w:rsidP="00792435">
      <w:pPr>
        <w:pStyle w:val="ListParagraph"/>
      </w:pPr>
      <w:r>
        <w:t>ZOR</w:t>
      </w:r>
    </w:p>
    <w:p w14:paraId="340302E6" w14:textId="77777777" w:rsidR="00792435" w:rsidRDefault="00792435" w:rsidP="00792435">
      <w:pPr>
        <w:pStyle w:val="ListParagraph"/>
      </w:pPr>
      <w:r w:rsidRPr="000C37CE">
        <w:rPr>
          <w:noProof/>
        </w:rPr>
        <w:drawing>
          <wp:inline distT="0" distB="0" distL="0" distR="0" wp14:anchorId="0D50276C" wp14:editId="1CE00EB8">
            <wp:extent cx="5203596" cy="2874645"/>
            <wp:effectExtent l="0" t="0" r="0" b="1905"/>
            <wp:docPr id="209882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2207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06223" cy="287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FC55" w14:textId="77777777" w:rsidR="00792435" w:rsidRDefault="00792435" w:rsidP="00792435">
      <w:pPr>
        <w:pStyle w:val="ListParagraph"/>
      </w:pPr>
    </w:p>
    <w:p w14:paraId="0BE72D5C" w14:textId="59B40D0E" w:rsidR="00792435" w:rsidRDefault="00792435" w:rsidP="00792435">
      <w:pPr>
        <w:pStyle w:val="ListParagraph"/>
        <w:numPr>
          <w:ilvl w:val="0"/>
          <w:numId w:val="16"/>
        </w:numPr>
      </w:pPr>
      <w:r w:rsidRPr="00792435">
        <w:rPr>
          <w:b/>
          <w:bCs/>
        </w:rPr>
        <w:t>T</w:t>
      </w:r>
      <w:r>
        <w:rPr>
          <w:b/>
          <w:bCs/>
        </w:rPr>
        <w:t xml:space="preserve"> - </w:t>
      </w:r>
      <w:r w:rsidRPr="00792435">
        <w:rPr>
          <w:b/>
          <w:bCs/>
        </w:rPr>
        <w:t>code</w:t>
      </w:r>
      <w:r>
        <w:t>: NACE – Output Configuration</w:t>
      </w:r>
    </w:p>
    <w:p w14:paraId="3EC3EC3A" w14:textId="77777777" w:rsidR="00792435" w:rsidRDefault="00792435" w:rsidP="00792435">
      <w:pPr>
        <w:pStyle w:val="ListParagraph"/>
      </w:pPr>
      <w:r>
        <w:t>V1 – Sales</w:t>
      </w:r>
    </w:p>
    <w:p w14:paraId="7D4A43AF" w14:textId="77777777" w:rsidR="00792435" w:rsidRDefault="00792435" w:rsidP="00792435">
      <w:pPr>
        <w:pStyle w:val="ListParagraph"/>
      </w:pPr>
      <w:r>
        <w:t>V2 – Shipping</w:t>
      </w:r>
    </w:p>
    <w:p w14:paraId="25138FE1" w14:textId="77777777" w:rsidR="00792435" w:rsidRDefault="00792435" w:rsidP="00792435">
      <w:pPr>
        <w:pStyle w:val="ListParagraph"/>
      </w:pPr>
      <w:r>
        <w:t>V3 – Billing</w:t>
      </w:r>
    </w:p>
    <w:p w14:paraId="7A837597" w14:textId="77777777" w:rsidR="00792435" w:rsidRDefault="00792435" w:rsidP="00792435">
      <w:pPr>
        <w:pStyle w:val="ListParagraph"/>
      </w:pPr>
    </w:p>
    <w:p w14:paraId="20430D4E" w14:textId="77777777" w:rsidR="00792435" w:rsidRDefault="00792435" w:rsidP="00792435">
      <w:pPr>
        <w:pStyle w:val="ListParagraph"/>
        <w:numPr>
          <w:ilvl w:val="0"/>
          <w:numId w:val="24"/>
        </w:numPr>
      </w:pPr>
      <w:r>
        <w:t xml:space="preserve">V1 + Output types </w:t>
      </w:r>
      <w:r>
        <w:sym w:font="Wingdings" w:char="F0E0"/>
      </w:r>
      <w:r>
        <w:t xml:space="preserve"> BA00 + Processing Routines (</w:t>
      </w:r>
      <w:proofErr w:type="spellStart"/>
      <w:r>
        <w:t>Programmes</w:t>
      </w:r>
      <w:proofErr w:type="spellEnd"/>
      <w:r>
        <w:t xml:space="preserve"> used for printing the format of the form – driver program)</w:t>
      </w:r>
    </w:p>
    <w:p w14:paraId="47622F18" w14:textId="77777777" w:rsidR="00792435" w:rsidRDefault="00792435" w:rsidP="00792435">
      <w:pPr>
        <w:pStyle w:val="ListParagraph"/>
      </w:pPr>
      <w:r w:rsidRPr="008201CA">
        <w:rPr>
          <w:noProof/>
        </w:rPr>
        <w:drawing>
          <wp:inline distT="0" distB="0" distL="0" distR="0" wp14:anchorId="7958E05D" wp14:editId="3FC4DC63">
            <wp:extent cx="5184743" cy="3504565"/>
            <wp:effectExtent l="0" t="0" r="0" b="635"/>
            <wp:docPr id="1113245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45864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187072" cy="350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89AE" w14:textId="77777777" w:rsidR="00792435" w:rsidRDefault="00792435" w:rsidP="00792435">
      <w:pPr>
        <w:pStyle w:val="ListParagraph"/>
      </w:pPr>
      <w:r w:rsidRPr="00E2375F">
        <w:rPr>
          <w:noProof/>
        </w:rPr>
        <w:drawing>
          <wp:inline distT="0" distB="0" distL="0" distR="0" wp14:anchorId="73DA79E7" wp14:editId="3F4CD9D2">
            <wp:extent cx="5231877" cy="3507105"/>
            <wp:effectExtent l="0" t="0" r="6985" b="0"/>
            <wp:docPr id="1698677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677662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36052" cy="350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A981" w14:textId="77777777" w:rsidR="00792435" w:rsidRDefault="00792435" w:rsidP="00792435">
      <w:pPr>
        <w:pStyle w:val="ListParagraph"/>
      </w:pPr>
      <w:r w:rsidRPr="00853B73">
        <w:rPr>
          <w:noProof/>
        </w:rPr>
        <w:lastRenderedPageBreak/>
        <w:drawing>
          <wp:inline distT="0" distB="0" distL="0" distR="0" wp14:anchorId="158A7FC4" wp14:editId="7E101900">
            <wp:extent cx="4015819" cy="2019477"/>
            <wp:effectExtent l="0" t="0" r="3810" b="0"/>
            <wp:docPr id="1902090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90410" name="Picture 1" descr="A screenshot of a computer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018112" cy="202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BD24" w14:textId="77777777" w:rsidR="00792435" w:rsidRDefault="00792435" w:rsidP="00792435">
      <w:pPr>
        <w:pStyle w:val="ListParagraph"/>
        <w:numPr>
          <w:ilvl w:val="0"/>
          <w:numId w:val="24"/>
        </w:numPr>
      </w:pPr>
      <w:r>
        <w:t xml:space="preserve">V1 + Output types </w:t>
      </w:r>
      <w:r>
        <w:sym w:font="Wingdings" w:char="F0E0"/>
      </w:r>
      <w:r>
        <w:t xml:space="preserve"> BA00 + Details </w:t>
      </w:r>
      <w:proofErr w:type="gramStart"/>
      <w:r>
        <w:t>( When</w:t>
      </w:r>
      <w:proofErr w:type="gramEnd"/>
      <w:r>
        <w:t xml:space="preserve"> it is needed to be printed or what combinations are needed to be printed)</w:t>
      </w:r>
    </w:p>
    <w:p w14:paraId="3452CA8C" w14:textId="77777777" w:rsidR="00792435" w:rsidRDefault="00792435" w:rsidP="00792435">
      <w:pPr>
        <w:pStyle w:val="ListParagraph"/>
        <w:ind w:left="1440"/>
      </w:pPr>
      <w:r w:rsidRPr="002C658A">
        <w:rPr>
          <w:noProof/>
        </w:rPr>
        <w:drawing>
          <wp:inline distT="0" distB="0" distL="0" distR="0" wp14:anchorId="26E9145A" wp14:editId="3EA01F6A">
            <wp:extent cx="4811005" cy="3035300"/>
            <wp:effectExtent l="0" t="0" r="8890" b="0"/>
            <wp:docPr id="980174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4757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826447" cy="304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26BD" w14:textId="77777777" w:rsidR="00792435" w:rsidRDefault="00792435" w:rsidP="00792435">
      <w:pPr>
        <w:pStyle w:val="ListParagraph"/>
      </w:pPr>
    </w:p>
    <w:p w14:paraId="63A7FE3E" w14:textId="77777777" w:rsidR="00792435" w:rsidRDefault="00792435" w:rsidP="00792435">
      <w:pPr>
        <w:pStyle w:val="ListParagraph"/>
      </w:pPr>
    </w:p>
    <w:p w14:paraId="3ED18BB5" w14:textId="77777777" w:rsidR="00792435" w:rsidRDefault="00792435" w:rsidP="00792435">
      <w:pPr>
        <w:pStyle w:val="ListParagraph"/>
      </w:pPr>
      <w:r>
        <w:t xml:space="preserve">V1 + Procedures </w:t>
      </w:r>
      <w:r>
        <w:sym w:font="Wingdings" w:char="F0E0"/>
      </w:r>
      <w:r>
        <w:t xml:space="preserve"> V10000 + control (Checking BA00)</w:t>
      </w:r>
    </w:p>
    <w:p w14:paraId="07E969E9" w14:textId="77777777" w:rsidR="00792435" w:rsidRDefault="00792435" w:rsidP="00792435">
      <w:pPr>
        <w:pStyle w:val="ListParagraph"/>
      </w:pPr>
    </w:p>
    <w:p w14:paraId="2090CA3E" w14:textId="77777777" w:rsidR="00792435" w:rsidRDefault="00792435" w:rsidP="00792435">
      <w:pPr>
        <w:pStyle w:val="ListParagraph"/>
      </w:pPr>
      <w:r>
        <w:t>V1 + Condition records</w:t>
      </w:r>
    </w:p>
    <w:p w14:paraId="6DAB61A5" w14:textId="77777777" w:rsidR="00792435" w:rsidRDefault="00792435" w:rsidP="00792435">
      <w:pPr>
        <w:pStyle w:val="ListParagraph"/>
      </w:pPr>
      <w:r w:rsidRPr="001319DE">
        <w:rPr>
          <w:noProof/>
        </w:rPr>
        <w:drawing>
          <wp:inline distT="0" distB="0" distL="0" distR="0" wp14:anchorId="685B1587" wp14:editId="7FD07AA8">
            <wp:extent cx="4580890" cy="2469822"/>
            <wp:effectExtent l="0" t="0" r="0" b="6985"/>
            <wp:docPr id="1052655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55078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25322" cy="249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EED3" w14:textId="77777777" w:rsidR="00792435" w:rsidRDefault="00792435" w:rsidP="00792435">
      <w:pPr>
        <w:pStyle w:val="ListParagraph"/>
      </w:pPr>
    </w:p>
    <w:p w14:paraId="11500679" w14:textId="77777777" w:rsidR="00792435" w:rsidRDefault="00792435" w:rsidP="00792435">
      <w:pPr>
        <w:pStyle w:val="ListParagraph"/>
      </w:pPr>
      <w:r>
        <w:t>For maintaining output type for different document types</w:t>
      </w:r>
    </w:p>
    <w:p w14:paraId="46150010" w14:textId="77777777" w:rsidR="00792435" w:rsidRDefault="00792435" w:rsidP="00792435">
      <w:pPr>
        <w:pStyle w:val="ListParagraph"/>
      </w:pPr>
      <w:r>
        <w:t>VV11,12,13 – Sales Order</w:t>
      </w:r>
    </w:p>
    <w:p w14:paraId="2EB030D1" w14:textId="77777777" w:rsidR="00792435" w:rsidRDefault="00792435" w:rsidP="00792435">
      <w:pPr>
        <w:pStyle w:val="ListParagraph"/>
      </w:pPr>
      <w:r>
        <w:t>VV21,22,23 – Delivery</w:t>
      </w:r>
    </w:p>
    <w:p w14:paraId="384D94F2" w14:textId="77777777" w:rsidR="00792435" w:rsidRDefault="00792435" w:rsidP="00792435">
      <w:pPr>
        <w:pStyle w:val="ListParagraph"/>
      </w:pPr>
      <w:r>
        <w:t>VV31,32,33 – Billing Documents</w:t>
      </w:r>
    </w:p>
    <w:p w14:paraId="1357EBA6" w14:textId="77777777" w:rsidR="00792435" w:rsidRDefault="00792435" w:rsidP="00792435">
      <w:pPr>
        <w:pStyle w:val="ListParagraph"/>
      </w:pPr>
    </w:p>
    <w:p w14:paraId="2EF7E9B7" w14:textId="77777777" w:rsidR="00792435" w:rsidRDefault="00792435" w:rsidP="00792435">
      <w:pPr>
        <w:pStyle w:val="ListParagraph"/>
      </w:pPr>
      <w:r>
        <w:t xml:space="preserve">VV11 + BA00 </w:t>
      </w:r>
      <w:r>
        <w:sym w:font="Wingdings" w:char="F0E0"/>
      </w:r>
      <w:r>
        <w:t xml:space="preserve"> Sales org + Enter </w:t>
      </w:r>
      <w:r>
        <w:sym w:font="Wingdings" w:char="F0E0"/>
      </w:r>
      <w:r>
        <w:t xml:space="preserve"> Communication </w:t>
      </w:r>
      <w:r>
        <w:sym w:font="Wingdings" w:char="F0E0"/>
      </w:r>
      <w:r>
        <w:t xml:space="preserve"> Output Device: LP01 + print </w:t>
      </w:r>
      <w:proofErr w:type="gramStart"/>
      <w:r>
        <w:t>immediately</w:t>
      </w:r>
      <w:proofErr w:type="gramEnd"/>
    </w:p>
    <w:p w14:paraId="77CDE3F9" w14:textId="77777777" w:rsidR="00792435" w:rsidRDefault="00792435" w:rsidP="00792435">
      <w:pPr>
        <w:pStyle w:val="ListParagraph"/>
      </w:pPr>
    </w:p>
    <w:p w14:paraId="30AFC723" w14:textId="77777777" w:rsidR="00792435" w:rsidRDefault="00792435" w:rsidP="00792435">
      <w:pPr>
        <w:pStyle w:val="ListParagraph"/>
      </w:pPr>
      <w:r>
        <w:t xml:space="preserve">Open sales order </w:t>
      </w:r>
      <w:r>
        <w:sym w:font="Wingdings" w:char="F0E0"/>
      </w:r>
      <w:r>
        <w:t xml:space="preserve"> Extras </w:t>
      </w:r>
      <w:r>
        <w:sym w:font="Wingdings" w:char="F0E0"/>
      </w:r>
      <w:r>
        <w:t xml:space="preserve"> Output </w:t>
      </w:r>
      <w:r>
        <w:sym w:font="Wingdings" w:char="F0E0"/>
      </w:r>
      <w:r>
        <w:t xml:space="preserve"> Header </w:t>
      </w:r>
      <w:r>
        <w:sym w:font="Wingdings" w:char="F0E0"/>
      </w:r>
      <w:r>
        <w:t xml:space="preserve"> Output </w:t>
      </w:r>
      <w:r>
        <w:sym w:font="Wingdings" w:char="F0E0"/>
      </w:r>
      <w:r>
        <w:t xml:space="preserve"> </w:t>
      </w:r>
      <w:proofErr w:type="gramStart"/>
      <w:r>
        <w:t>Save</w:t>
      </w:r>
      <w:proofErr w:type="gramEnd"/>
    </w:p>
    <w:p w14:paraId="627750F8" w14:textId="77777777" w:rsidR="00792435" w:rsidRDefault="00792435" w:rsidP="00792435">
      <w:pPr>
        <w:pStyle w:val="ListParagraph"/>
      </w:pPr>
      <w:r>
        <w:t xml:space="preserve">Go to sales order </w:t>
      </w:r>
      <w:r>
        <w:sym w:font="Wingdings" w:char="F0E0"/>
      </w:r>
      <w:r>
        <w:t xml:space="preserve"> Sales Document </w:t>
      </w:r>
      <w:r>
        <w:sym w:font="Wingdings" w:char="F0E0"/>
      </w:r>
      <w:r>
        <w:t xml:space="preserve"> Issue Output to </w:t>
      </w:r>
      <w:r>
        <w:sym w:font="Wingdings" w:char="F0E0"/>
      </w:r>
      <w:r>
        <w:t xml:space="preserve"> </w:t>
      </w:r>
      <w:proofErr w:type="gramStart"/>
      <w:r>
        <w:t>Print</w:t>
      </w:r>
      <w:proofErr w:type="gramEnd"/>
    </w:p>
    <w:p w14:paraId="166A3055" w14:textId="77777777" w:rsidR="00792435" w:rsidRDefault="00792435" w:rsidP="00792435">
      <w:pPr>
        <w:pStyle w:val="ListParagraph"/>
      </w:pPr>
    </w:p>
    <w:p w14:paraId="414577BF" w14:textId="3B3FFA13" w:rsidR="00792435" w:rsidRDefault="00792435" w:rsidP="00792435">
      <w:pPr>
        <w:pStyle w:val="ListParagraph"/>
      </w:pPr>
      <w:r>
        <w:t xml:space="preserve">Only in edit mode display mode we can see the </w:t>
      </w:r>
      <w:proofErr w:type="gramStart"/>
      <w:r>
        <w:t>output</w:t>
      </w:r>
      <w:proofErr w:type="gramEnd"/>
    </w:p>
    <w:p w14:paraId="210FAEFC" w14:textId="77777777" w:rsidR="00792435" w:rsidRDefault="00792435" w:rsidP="00792435">
      <w:pPr>
        <w:pStyle w:val="ListParagraph"/>
      </w:pPr>
    </w:p>
    <w:p w14:paraId="71B8AFCB" w14:textId="77777777" w:rsidR="00792435" w:rsidRDefault="00792435" w:rsidP="00792435">
      <w:pPr>
        <w:pStyle w:val="ListParagraph"/>
      </w:pPr>
      <w:r>
        <w:t>/ose16n – General Table Display</w:t>
      </w:r>
    </w:p>
    <w:p w14:paraId="5E8C874D" w14:textId="77777777" w:rsidR="00792435" w:rsidRDefault="00792435" w:rsidP="00792435">
      <w:pPr>
        <w:pStyle w:val="ListParagraph"/>
      </w:pPr>
    </w:p>
    <w:p w14:paraId="502F6AEA" w14:textId="77777777" w:rsidR="00792435" w:rsidRPr="00792435" w:rsidRDefault="00792435" w:rsidP="00792435">
      <w:pPr>
        <w:tabs>
          <w:tab w:val="left" w:pos="2240"/>
        </w:tabs>
        <w:rPr>
          <w:b/>
          <w:bCs/>
        </w:rPr>
      </w:pPr>
      <w:r>
        <w:tab/>
      </w:r>
      <w:r w:rsidRPr="00792435">
        <w:rPr>
          <w:b/>
          <w:bCs/>
        </w:rPr>
        <w:t>Functional Specification</w:t>
      </w:r>
    </w:p>
    <w:p w14:paraId="462579F6" w14:textId="77777777" w:rsidR="00792435" w:rsidRDefault="00792435" w:rsidP="00792435">
      <w:pPr>
        <w:tabs>
          <w:tab w:val="left" w:pos="2240"/>
        </w:tabs>
      </w:pPr>
      <w:r>
        <w:t>Se16n</w:t>
      </w:r>
      <w:r>
        <w:sym w:font="Wingdings" w:char="F0E0"/>
      </w:r>
      <w:r>
        <w:t>Search in Table</w:t>
      </w:r>
      <w:r>
        <w:sym w:font="Wingdings" w:char="F0E0"/>
      </w:r>
    </w:p>
    <w:p w14:paraId="26C49BE0" w14:textId="77777777" w:rsidR="00792435" w:rsidRDefault="00792435" w:rsidP="00792435">
      <w:pPr>
        <w:tabs>
          <w:tab w:val="left" w:pos="2240"/>
        </w:tabs>
      </w:pPr>
      <w:r>
        <w:t>VBRK</w:t>
      </w:r>
      <w:r>
        <w:sym w:font="Wingdings" w:char="F0E0"/>
      </w:r>
      <w:r>
        <w:t>(Without order reason)</w:t>
      </w:r>
    </w:p>
    <w:p w14:paraId="5F9C9B1E" w14:textId="77777777" w:rsidR="00792435" w:rsidRDefault="00792435" w:rsidP="00792435">
      <w:pPr>
        <w:tabs>
          <w:tab w:val="left" w:pos="2240"/>
        </w:tabs>
      </w:pPr>
    </w:p>
    <w:p w14:paraId="15F7B753" w14:textId="77777777" w:rsidR="00792435" w:rsidRDefault="00792435" w:rsidP="00792435">
      <w:pPr>
        <w:tabs>
          <w:tab w:val="left" w:pos="2240"/>
        </w:tabs>
      </w:pPr>
      <w:r w:rsidRPr="001F5F93">
        <w:rPr>
          <w:noProof/>
        </w:rPr>
        <w:drawing>
          <wp:inline distT="0" distB="0" distL="0" distR="0" wp14:anchorId="3A4BD876" wp14:editId="1427E6A0">
            <wp:extent cx="4722829" cy="2371356"/>
            <wp:effectExtent l="0" t="0" r="1905" b="0"/>
            <wp:docPr id="1071624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24785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30585" cy="23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B46E" w14:textId="77777777" w:rsidR="00792435" w:rsidRDefault="00792435" w:rsidP="00792435">
      <w:pPr>
        <w:tabs>
          <w:tab w:val="left" w:pos="2240"/>
        </w:tabs>
      </w:pPr>
      <w:r w:rsidRPr="00717FFB">
        <w:rPr>
          <w:noProof/>
        </w:rPr>
        <w:drawing>
          <wp:inline distT="0" distB="0" distL="0" distR="0" wp14:anchorId="68433F22" wp14:editId="4294F861">
            <wp:extent cx="4807670" cy="2093552"/>
            <wp:effectExtent l="0" t="0" r="0" b="2540"/>
            <wp:docPr id="532769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69012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28601" cy="210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D286" w14:textId="77777777" w:rsidR="00792435" w:rsidRDefault="00792435" w:rsidP="00792435">
      <w:pPr>
        <w:tabs>
          <w:tab w:val="left" w:pos="2240"/>
        </w:tabs>
      </w:pPr>
      <w:r w:rsidRPr="007B0DB9">
        <w:rPr>
          <w:noProof/>
        </w:rPr>
        <w:lastRenderedPageBreak/>
        <w:drawing>
          <wp:inline distT="0" distB="0" distL="0" distR="0" wp14:anchorId="1FFC71A5" wp14:editId="32A08881">
            <wp:extent cx="5731510" cy="2874645"/>
            <wp:effectExtent l="0" t="0" r="2540" b="1905"/>
            <wp:docPr id="1470329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29647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5478" w14:textId="77777777" w:rsidR="00792435" w:rsidRDefault="00792435" w:rsidP="00792435">
      <w:pPr>
        <w:tabs>
          <w:tab w:val="left" w:pos="2240"/>
        </w:tabs>
      </w:pPr>
      <w:proofErr w:type="gramStart"/>
      <w:r>
        <w:t>Search(</w:t>
      </w:r>
      <w:proofErr w:type="gramEnd"/>
      <w:r>
        <w:t>Order Reason)</w:t>
      </w:r>
    </w:p>
    <w:p w14:paraId="24D047C0" w14:textId="77777777" w:rsidR="00792435" w:rsidRDefault="00792435" w:rsidP="00792435">
      <w:pPr>
        <w:tabs>
          <w:tab w:val="left" w:pos="2240"/>
        </w:tabs>
      </w:pPr>
      <w:proofErr w:type="gramStart"/>
      <w:r>
        <w:t>VBFA(</w:t>
      </w:r>
      <w:proofErr w:type="gramEnd"/>
      <w:r>
        <w:t>With order Reason)</w:t>
      </w:r>
    </w:p>
    <w:p w14:paraId="655D6784" w14:textId="77777777" w:rsidR="00792435" w:rsidRDefault="00792435" w:rsidP="00792435">
      <w:pPr>
        <w:tabs>
          <w:tab w:val="left" w:pos="2240"/>
        </w:tabs>
      </w:pPr>
      <w:r>
        <w:t xml:space="preserve">After filling follow up doc. And executing, we will get two </w:t>
      </w:r>
      <w:proofErr w:type="gramStart"/>
      <w:r>
        <w:t>line</w:t>
      </w:r>
      <w:proofErr w:type="gramEnd"/>
      <w:r>
        <w:t xml:space="preserve"> but we are needed to give one line request to the ABAP</w:t>
      </w:r>
    </w:p>
    <w:p w14:paraId="4B5919D4" w14:textId="77777777" w:rsidR="00792435" w:rsidRDefault="00792435" w:rsidP="00792435">
      <w:pPr>
        <w:tabs>
          <w:tab w:val="left" w:pos="2240"/>
        </w:tabs>
      </w:pPr>
      <w:r w:rsidRPr="00302931">
        <w:rPr>
          <w:noProof/>
        </w:rPr>
        <w:drawing>
          <wp:inline distT="0" distB="0" distL="0" distR="0" wp14:anchorId="53A1943B" wp14:editId="78C06D54">
            <wp:extent cx="5731510" cy="2877820"/>
            <wp:effectExtent l="0" t="0" r="2540" b="0"/>
            <wp:docPr id="1933740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40339" name="Picture 1" descr="A screenshot of a computer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C2EB" w14:textId="77777777" w:rsidR="00792435" w:rsidRDefault="00792435" w:rsidP="00792435">
      <w:pPr>
        <w:tabs>
          <w:tab w:val="left" w:pos="2240"/>
        </w:tabs>
      </w:pPr>
      <w:r>
        <w:t>Preceding Document</w:t>
      </w:r>
      <w:r>
        <w:sym w:font="Wingdings" w:char="F0E0"/>
      </w:r>
    </w:p>
    <w:p w14:paraId="3382703D" w14:textId="77777777" w:rsidR="00792435" w:rsidRDefault="00792435" w:rsidP="00792435">
      <w:pPr>
        <w:tabs>
          <w:tab w:val="left" w:pos="2240"/>
        </w:tabs>
      </w:pPr>
      <w:r>
        <w:t>Subsequent Document</w:t>
      </w:r>
      <w:r>
        <w:sym w:font="Wingdings" w:char="F0E0"/>
      </w:r>
      <w:r>
        <w:t xml:space="preserve">Follow on doc </w:t>
      </w:r>
      <w:r>
        <w:sym w:font="Wingdings" w:char="F0E0"/>
      </w:r>
      <w:proofErr w:type="gramStart"/>
      <w:r>
        <w:t>execute</w:t>
      </w:r>
      <w:proofErr w:type="gramEnd"/>
    </w:p>
    <w:p w14:paraId="2E1896D9" w14:textId="77777777" w:rsidR="00792435" w:rsidRDefault="00792435" w:rsidP="00792435">
      <w:pPr>
        <w:tabs>
          <w:tab w:val="left" w:pos="2240"/>
        </w:tabs>
      </w:pPr>
      <w:proofErr w:type="spellStart"/>
      <w:r>
        <w:t>Prec.cod.categ</w:t>
      </w:r>
      <w:proofErr w:type="spellEnd"/>
      <w:r>
        <w:t xml:space="preserve">. </w:t>
      </w:r>
      <w:r>
        <w:sym w:font="Wingdings" w:char="F0E0"/>
      </w:r>
      <w:r>
        <w:t>C</w:t>
      </w:r>
      <w:r>
        <w:sym w:font="Wingdings" w:char="F0E0"/>
      </w:r>
      <w:proofErr w:type="gramStart"/>
      <w:r>
        <w:t>execute(</w:t>
      </w:r>
      <w:proofErr w:type="gramEnd"/>
      <w:r>
        <w:t>single line)</w:t>
      </w:r>
    </w:p>
    <w:p w14:paraId="005FCFA3" w14:textId="77777777" w:rsidR="00792435" w:rsidRDefault="00792435" w:rsidP="00792435">
      <w:pPr>
        <w:tabs>
          <w:tab w:val="left" w:pos="2240"/>
        </w:tabs>
      </w:pPr>
      <w:r w:rsidRPr="00391173">
        <w:rPr>
          <w:noProof/>
        </w:rPr>
        <w:lastRenderedPageBreak/>
        <w:drawing>
          <wp:inline distT="0" distB="0" distL="0" distR="0" wp14:anchorId="092F1DD0" wp14:editId="5702B06A">
            <wp:extent cx="5081047" cy="2535457"/>
            <wp:effectExtent l="0" t="0" r="5715" b="0"/>
            <wp:docPr id="1643513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13894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94847" cy="254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5AA8" w14:textId="77777777" w:rsidR="00792435" w:rsidRDefault="00792435" w:rsidP="00792435">
      <w:pPr>
        <w:tabs>
          <w:tab w:val="left" w:pos="2240"/>
        </w:tabs>
      </w:pPr>
      <w:r>
        <w:t>KNVP</w:t>
      </w:r>
    </w:p>
    <w:p w14:paraId="737BD2F2" w14:textId="77777777" w:rsidR="00792435" w:rsidRDefault="00792435" w:rsidP="00792435">
      <w:pPr>
        <w:tabs>
          <w:tab w:val="left" w:pos="2240"/>
        </w:tabs>
      </w:pPr>
      <w:r>
        <w:sym w:font="Wingdings" w:char="F0E0"/>
      </w:r>
      <w:r>
        <w:t xml:space="preserve">customer no. </w:t>
      </w:r>
      <w:r>
        <w:sym w:font="Wingdings" w:char="F0E0"/>
      </w:r>
      <w:r>
        <w:t xml:space="preserve">all details you will </w:t>
      </w:r>
      <w:proofErr w:type="gramStart"/>
      <w:r>
        <w:t>get</w:t>
      </w:r>
      <w:proofErr w:type="gramEnd"/>
    </w:p>
    <w:p w14:paraId="70587623" w14:textId="77777777" w:rsidR="00792435" w:rsidRDefault="00792435" w:rsidP="00792435">
      <w:pPr>
        <w:tabs>
          <w:tab w:val="left" w:pos="2240"/>
        </w:tabs>
      </w:pPr>
      <w:r w:rsidRPr="00F531B7">
        <w:rPr>
          <w:noProof/>
        </w:rPr>
        <w:drawing>
          <wp:inline distT="0" distB="0" distL="0" distR="0" wp14:anchorId="20A7007A" wp14:editId="6AC26110">
            <wp:extent cx="4873658" cy="2429270"/>
            <wp:effectExtent l="0" t="0" r="3175" b="9525"/>
            <wp:docPr id="1427950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50425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888326" cy="243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1008" w14:textId="77777777" w:rsidR="00792435" w:rsidRDefault="00792435" w:rsidP="00792435">
      <w:pPr>
        <w:tabs>
          <w:tab w:val="left" w:pos="2240"/>
        </w:tabs>
      </w:pPr>
      <w:r>
        <w:t>To fetch a single line</w:t>
      </w:r>
      <w:r>
        <w:sym w:font="Wingdings" w:char="F0E0"/>
      </w:r>
      <w:r>
        <w:t>Parter function</w:t>
      </w:r>
      <w:r>
        <w:sym w:font="Wingdings" w:char="F0E0"/>
      </w:r>
      <w:r>
        <w:t>execute</w:t>
      </w:r>
    </w:p>
    <w:p w14:paraId="32A8CB5D" w14:textId="77777777" w:rsidR="00792435" w:rsidRDefault="00792435" w:rsidP="00792435">
      <w:pPr>
        <w:tabs>
          <w:tab w:val="left" w:pos="2240"/>
        </w:tabs>
      </w:pPr>
      <w:r w:rsidRPr="00035FA2">
        <w:rPr>
          <w:noProof/>
        </w:rPr>
        <w:drawing>
          <wp:inline distT="0" distB="0" distL="0" distR="0" wp14:anchorId="7EE9FA77" wp14:editId="2AF8DEF9">
            <wp:extent cx="4881387" cy="2450969"/>
            <wp:effectExtent l="0" t="0" r="0" b="6985"/>
            <wp:docPr id="1053941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41084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94040" cy="245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7B11" w14:textId="77777777" w:rsidR="00792435" w:rsidRDefault="00792435" w:rsidP="00792435">
      <w:pPr>
        <w:tabs>
          <w:tab w:val="left" w:pos="2240"/>
        </w:tabs>
      </w:pPr>
    </w:p>
    <w:p w14:paraId="2A18A311" w14:textId="3D89141C" w:rsidR="00792435" w:rsidRPr="006E0B73" w:rsidRDefault="006E0B73" w:rsidP="006E0B73">
      <w:pPr>
        <w:tabs>
          <w:tab w:val="left" w:pos="2240"/>
        </w:tabs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sz w:val="44"/>
          <w:szCs w:val="44"/>
        </w:rPr>
        <w:lastRenderedPageBreak/>
        <w:t>TEXT CONTROL</w:t>
      </w:r>
    </w:p>
    <w:p w14:paraId="0E3483EB" w14:textId="77777777" w:rsidR="00792435" w:rsidRDefault="00792435" w:rsidP="00792435">
      <w:pPr>
        <w:tabs>
          <w:tab w:val="left" w:pos="2240"/>
        </w:tabs>
      </w:pPr>
      <w:r>
        <w:t>Customizing Text Determination</w:t>
      </w:r>
    </w:p>
    <w:p w14:paraId="0FB57F74" w14:textId="77777777" w:rsidR="00792435" w:rsidRDefault="00792435" w:rsidP="00792435">
      <w:pPr>
        <w:tabs>
          <w:tab w:val="left" w:pos="2240"/>
        </w:tabs>
      </w:pPr>
    </w:p>
    <w:p w14:paraId="40E737A4" w14:textId="77777777" w:rsidR="00792435" w:rsidRDefault="00792435" w:rsidP="00792435">
      <w:pPr>
        <w:tabs>
          <w:tab w:val="left" w:pos="2240"/>
        </w:tabs>
      </w:pPr>
      <w:r>
        <w:t>Creating a text and taking to different document</w:t>
      </w:r>
    </w:p>
    <w:p w14:paraId="014E78C1" w14:textId="77777777" w:rsidR="00792435" w:rsidRDefault="00792435" w:rsidP="00792435">
      <w:pPr>
        <w:tabs>
          <w:tab w:val="left" w:pos="2240"/>
        </w:tabs>
      </w:pPr>
      <w:r>
        <w:t>Spro</w:t>
      </w:r>
      <w:r>
        <w:sym w:font="Wingdings" w:char="F0E0"/>
      </w:r>
      <w:r>
        <w:t>sales and distribution</w:t>
      </w:r>
      <w:r>
        <w:sym w:font="Wingdings" w:char="F0E0"/>
      </w:r>
      <w:r>
        <w:t>basic function</w:t>
      </w:r>
      <w:r>
        <w:sym w:font="Wingdings" w:char="F0E0"/>
      </w:r>
      <w:r>
        <w:t>text control</w:t>
      </w:r>
      <w:r>
        <w:sym w:font="Wingdings" w:char="F0E0"/>
      </w:r>
      <w:r>
        <w:t>define text types</w:t>
      </w:r>
      <w:r>
        <w:sym w:font="Wingdings" w:char="F0E0"/>
      </w:r>
    </w:p>
    <w:p w14:paraId="3A7B465A" w14:textId="77777777" w:rsidR="00792435" w:rsidRDefault="00792435" w:rsidP="00792435">
      <w:pPr>
        <w:tabs>
          <w:tab w:val="left" w:pos="2240"/>
        </w:tabs>
      </w:pPr>
      <w:r>
        <w:t>Sales Document</w:t>
      </w:r>
      <w:r>
        <w:sym w:font="Wingdings" w:char="F0E0"/>
      </w:r>
      <w:r>
        <w:t>Header + text types</w:t>
      </w:r>
    </w:p>
    <w:p w14:paraId="2646B40E" w14:textId="77777777" w:rsidR="00792435" w:rsidRDefault="00792435" w:rsidP="00792435">
      <w:pPr>
        <w:tabs>
          <w:tab w:val="left" w:pos="2240"/>
        </w:tabs>
      </w:pPr>
      <w:r w:rsidRPr="00757424">
        <w:rPr>
          <w:noProof/>
        </w:rPr>
        <w:drawing>
          <wp:inline distT="0" distB="0" distL="0" distR="0" wp14:anchorId="71056CC7" wp14:editId="4A94EE56">
            <wp:extent cx="5156462" cy="2295525"/>
            <wp:effectExtent l="0" t="0" r="6350" b="0"/>
            <wp:docPr id="702233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33691" name="Picture 1" descr="A screenshot of a computer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190451" cy="231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355C" w14:textId="77777777" w:rsidR="00792435" w:rsidRDefault="00792435" w:rsidP="00792435">
      <w:pPr>
        <w:tabs>
          <w:tab w:val="left" w:pos="2240"/>
        </w:tabs>
      </w:pPr>
      <w:r>
        <w:t xml:space="preserve">Position </w:t>
      </w:r>
      <w:r>
        <w:sym w:font="Wingdings" w:char="F0E0"/>
      </w:r>
      <w:r>
        <w:t xml:space="preserve"> form header (copy anyone) (ZT</w:t>
      </w:r>
      <w:proofErr w:type="gramStart"/>
      <w:r>
        <w:t>01)(</w:t>
      </w:r>
      <w:proofErr w:type="gramEnd"/>
      <w:r>
        <w:t>Test Text –006)</w:t>
      </w:r>
      <w:r>
        <w:sym w:font="Wingdings" w:char="F0E0"/>
      </w:r>
      <w:r>
        <w:t>save</w:t>
      </w:r>
    </w:p>
    <w:p w14:paraId="2EE9CDB5" w14:textId="77777777" w:rsidR="00792435" w:rsidRDefault="00792435" w:rsidP="00792435">
      <w:pPr>
        <w:tabs>
          <w:tab w:val="left" w:pos="2240"/>
        </w:tabs>
      </w:pPr>
      <w:r>
        <w:t>Now assigning</w:t>
      </w:r>
    </w:p>
    <w:p w14:paraId="5A8576F0" w14:textId="77777777" w:rsidR="00792435" w:rsidRDefault="00792435" w:rsidP="00792435">
      <w:pPr>
        <w:tabs>
          <w:tab w:val="left" w:pos="2240"/>
        </w:tabs>
      </w:pPr>
      <w:r>
        <w:t>Spro</w:t>
      </w:r>
      <w:r>
        <w:sym w:font="Wingdings" w:char="F0E0"/>
      </w:r>
      <w:r>
        <w:t>sales and distribution</w:t>
      </w:r>
      <w:r>
        <w:sym w:font="Wingdings" w:char="F0E0"/>
      </w:r>
      <w:r>
        <w:t>basic function</w:t>
      </w:r>
      <w:r>
        <w:sym w:font="Wingdings" w:char="F0E0"/>
      </w:r>
      <w:r>
        <w:t>text control</w:t>
      </w:r>
      <w:r>
        <w:sym w:font="Wingdings" w:char="F0E0"/>
      </w:r>
      <w:r>
        <w:t>define and assign text determination procedures</w:t>
      </w:r>
      <w:r>
        <w:sym w:font="Wingdings" w:char="F0E0"/>
      </w:r>
    </w:p>
    <w:p w14:paraId="4D30C6E4" w14:textId="77777777" w:rsidR="00792435" w:rsidRDefault="00792435" w:rsidP="00792435">
      <w:pPr>
        <w:tabs>
          <w:tab w:val="left" w:pos="2240"/>
        </w:tabs>
      </w:pPr>
    </w:p>
    <w:p w14:paraId="634AF7FC" w14:textId="42A14399" w:rsidR="00792435" w:rsidRDefault="00792435" w:rsidP="00792435">
      <w:pPr>
        <w:tabs>
          <w:tab w:val="left" w:pos="2240"/>
        </w:tabs>
      </w:pPr>
      <w:r>
        <w:t>Sales Document</w:t>
      </w:r>
      <w:r>
        <w:sym w:font="Wingdings" w:char="F0E0"/>
      </w:r>
      <w:r>
        <w:t>Header</w:t>
      </w:r>
      <w:r w:rsidR="006E0B73">
        <w:t xml:space="preserve"> </w:t>
      </w:r>
      <w:r>
        <w:t>+</w:t>
      </w:r>
      <w:r w:rsidR="006E0B73">
        <w:t xml:space="preserve"> </w:t>
      </w:r>
      <w:r>
        <w:t>Change</w:t>
      </w:r>
    </w:p>
    <w:p w14:paraId="4E18729C" w14:textId="4ED54D9D" w:rsidR="00792435" w:rsidRDefault="00792435" w:rsidP="00792435">
      <w:pPr>
        <w:tabs>
          <w:tab w:val="left" w:pos="2240"/>
        </w:tabs>
      </w:pPr>
      <w:r>
        <w:t xml:space="preserve">Sales header + text </w:t>
      </w:r>
      <w:proofErr w:type="gramStart"/>
      <w:r>
        <w:t>ID’s</w:t>
      </w:r>
      <w:proofErr w:type="gramEnd"/>
      <w:r>
        <w:t xml:space="preserve"> in text</w:t>
      </w:r>
      <w:r w:rsidR="006E0B73">
        <w:t xml:space="preserve"> </w:t>
      </w:r>
      <w:r>
        <w:t xml:space="preserve">procedure </w:t>
      </w:r>
      <w:r>
        <w:sym w:font="Wingdings" w:char="F0E0"/>
      </w:r>
    </w:p>
    <w:p w14:paraId="1AF1B260" w14:textId="77777777" w:rsidR="00792435" w:rsidRDefault="00792435" w:rsidP="00792435">
      <w:pPr>
        <w:tabs>
          <w:tab w:val="left" w:pos="2240"/>
        </w:tabs>
      </w:pPr>
      <w:r>
        <w:t xml:space="preserve">Create new seq. </w:t>
      </w:r>
      <w:proofErr w:type="gramStart"/>
      <w:r>
        <w:t>no(</w:t>
      </w:r>
      <w:proofErr w:type="gramEnd"/>
      <w:r>
        <w:t>created 290)</w:t>
      </w:r>
      <w:r>
        <w:sym w:font="Wingdings" w:char="F0E0"/>
      </w:r>
      <w:r>
        <w:t>check the reference</w:t>
      </w:r>
      <w:r>
        <w:sym w:font="Wingdings" w:char="F0E0"/>
      </w:r>
      <w:r>
        <w:t>Access Sequence</w:t>
      </w:r>
      <w:r>
        <w:sym w:font="Wingdings" w:char="F0E0"/>
      </w:r>
      <w:r>
        <w:t>0976</w:t>
      </w:r>
      <w:r>
        <w:sym w:font="Wingdings" w:char="F0E0"/>
      </w:r>
      <w:r>
        <w:t>save</w:t>
      </w:r>
    </w:p>
    <w:p w14:paraId="4554CF56" w14:textId="4570EA57" w:rsidR="00792435" w:rsidRDefault="00792435" w:rsidP="00792435">
      <w:pPr>
        <w:tabs>
          <w:tab w:val="left" w:pos="2240"/>
        </w:tabs>
      </w:pPr>
      <w:r>
        <w:t>Text procedure assignment</w:t>
      </w:r>
      <w:r>
        <w:sym w:font="Wingdings" w:char="F0E0"/>
      </w:r>
      <w:r w:rsidR="006E0B73">
        <w:t>ZOR</w:t>
      </w:r>
    </w:p>
    <w:p w14:paraId="61A2F480" w14:textId="77777777" w:rsidR="00792435" w:rsidRDefault="00792435" w:rsidP="00792435">
      <w:pPr>
        <w:tabs>
          <w:tab w:val="left" w:pos="2240"/>
        </w:tabs>
      </w:pPr>
      <w:r w:rsidRPr="00B80BBF">
        <w:rPr>
          <w:noProof/>
        </w:rPr>
        <w:lastRenderedPageBreak/>
        <w:drawing>
          <wp:inline distT="0" distB="0" distL="0" distR="0" wp14:anchorId="244E4D1D" wp14:editId="6AF1163E">
            <wp:extent cx="5731510" cy="3510915"/>
            <wp:effectExtent l="0" t="0" r="2540" b="0"/>
            <wp:docPr id="281824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24621" name="Picture 1" descr="A screenshot of a computer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BFAC" w14:textId="77777777" w:rsidR="00792435" w:rsidRDefault="00792435" w:rsidP="00792435">
      <w:pPr>
        <w:tabs>
          <w:tab w:val="left" w:pos="2240"/>
        </w:tabs>
      </w:pPr>
    </w:p>
    <w:p w14:paraId="3CE7F5E9" w14:textId="77777777" w:rsidR="00792435" w:rsidRDefault="00792435" w:rsidP="00792435">
      <w:pPr>
        <w:tabs>
          <w:tab w:val="left" w:pos="2240"/>
        </w:tabs>
      </w:pPr>
      <w:r>
        <w:t>Spro</w:t>
      </w:r>
      <w:r>
        <w:sym w:font="Wingdings" w:char="F0E0"/>
      </w:r>
      <w:r>
        <w:t>sales and distribution</w:t>
      </w:r>
      <w:r>
        <w:sym w:font="Wingdings" w:char="F0E0"/>
      </w:r>
      <w:r>
        <w:t>basic function</w:t>
      </w:r>
      <w:r>
        <w:sym w:font="Wingdings" w:char="F0E0"/>
      </w:r>
      <w:r>
        <w:t>text control</w:t>
      </w:r>
      <w:r>
        <w:sym w:font="Wingdings" w:char="F0E0"/>
      </w:r>
      <w:r>
        <w:t xml:space="preserve">define access </w:t>
      </w:r>
      <w:proofErr w:type="gramStart"/>
      <w:r>
        <w:t>sequence</w:t>
      </w:r>
      <w:proofErr w:type="gramEnd"/>
    </w:p>
    <w:p w14:paraId="29D1CFFA" w14:textId="77777777" w:rsidR="00792435" w:rsidRDefault="00792435" w:rsidP="00792435">
      <w:pPr>
        <w:tabs>
          <w:tab w:val="left" w:pos="2240"/>
        </w:tabs>
      </w:pPr>
      <w:r>
        <w:t>Sales header + access sequence</w:t>
      </w:r>
    </w:p>
    <w:p w14:paraId="7124659C" w14:textId="77777777" w:rsidR="00792435" w:rsidRDefault="00792435" w:rsidP="00792435">
      <w:pPr>
        <w:tabs>
          <w:tab w:val="left" w:pos="2240"/>
        </w:tabs>
      </w:pPr>
      <w:r>
        <w:t>976+access sequence for text</w:t>
      </w:r>
      <w:r>
        <w:sym w:font="Wingdings" w:char="F0E0"/>
      </w:r>
      <w:r>
        <w:t>edit id and id description</w:t>
      </w:r>
      <w:r>
        <w:sym w:font="Wingdings" w:char="F0E0"/>
      </w:r>
      <w:proofErr w:type="gramStart"/>
      <w:r>
        <w:t>save</w:t>
      </w:r>
      <w:proofErr w:type="gramEnd"/>
    </w:p>
    <w:p w14:paraId="1C5B0FEE" w14:textId="77777777" w:rsidR="00792435" w:rsidRDefault="00792435" w:rsidP="00792435">
      <w:pPr>
        <w:tabs>
          <w:tab w:val="left" w:pos="2240"/>
        </w:tabs>
      </w:pPr>
      <w:r w:rsidRPr="00B432D1">
        <w:rPr>
          <w:noProof/>
        </w:rPr>
        <w:drawing>
          <wp:inline distT="0" distB="0" distL="0" distR="0" wp14:anchorId="3DEF3804" wp14:editId="1D44D616">
            <wp:extent cx="5731510" cy="3705860"/>
            <wp:effectExtent l="0" t="0" r="2540" b="8890"/>
            <wp:docPr id="856680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80901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D37B" w14:textId="77777777" w:rsidR="00792435" w:rsidRDefault="00792435" w:rsidP="00792435">
      <w:pPr>
        <w:tabs>
          <w:tab w:val="left" w:pos="2240"/>
        </w:tabs>
      </w:pPr>
      <w:r w:rsidRPr="001D25F5">
        <w:rPr>
          <w:noProof/>
        </w:rPr>
        <w:lastRenderedPageBreak/>
        <w:drawing>
          <wp:inline distT="0" distB="0" distL="0" distR="0" wp14:anchorId="74D5BB4B" wp14:editId="467F1A04">
            <wp:extent cx="5731510" cy="2874645"/>
            <wp:effectExtent l="0" t="0" r="2540" b="1905"/>
            <wp:docPr id="1796762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62076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1476" w14:textId="771EC731" w:rsidR="00792435" w:rsidRDefault="00792435" w:rsidP="00792435">
      <w:pPr>
        <w:tabs>
          <w:tab w:val="left" w:pos="2240"/>
        </w:tabs>
      </w:pPr>
      <w:r>
        <w:t>Delivery + Header + Change</w:t>
      </w:r>
    </w:p>
    <w:p w14:paraId="314A0D2F" w14:textId="7271F29C" w:rsidR="00792435" w:rsidRDefault="00792435" w:rsidP="00792435">
      <w:pPr>
        <w:tabs>
          <w:tab w:val="left" w:pos="2240"/>
        </w:tabs>
      </w:pPr>
      <w:r>
        <w:t xml:space="preserve">Delivery header + text </w:t>
      </w:r>
      <w:proofErr w:type="gramStart"/>
      <w:r>
        <w:t>id’s</w:t>
      </w:r>
      <w:proofErr w:type="gramEnd"/>
      <w:r>
        <w:t xml:space="preserve"> in text procedure</w:t>
      </w:r>
    </w:p>
    <w:p w14:paraId="736CD4CD" w14:textId="18752F01" w:rsidR="00792435" w:rsidRDefault="00792435" w:rsidP="00792435">
      <w:pPr>
        <w:tabs>
          <w:tab w:val="left" w:pos="2240"/>
        </w:tabs>
      </w:pPr>
      <w:r>
        <w:t xml:space="preserve">Access sequence is the linking wire it will copy the text from one sales order to delivery to </w:t>
      </w:r>
      <w:proofErr w:type="gramStart"/>
      <w:r>
        <w:t>billing</w:t>
      </w:r>
      <w:proofErr w:type="gramEnd"/>
    </w:p>
    <w:p w14:paraId="312CC25F" w14:textId="77777777" w:rsidR="00792435" w:rsidRDefault="00792435" w:rsidP="00792435">
      <w:pPr>
        <w:tabs>
          <w:tab w:val="left" w:pos="2240"/>
        </w:tabs>
      </w:pPr>
      <w:r>
        <w:t xml:space="preserve">Now create a sales order </w:t>
      </w:r>
      <w:r>
        <w:sym w:font="Wingdings" w:char="F0E0"/>
      </w:r>
      <w:r>
        <w:t xml:space="preserve"> Texts</w:t>
      </w:r>
    </w:p>
    <w:p w14:paraId="1D298C4F" w14:textId="77777777" w:rsidR="00792435" w:rsidRDefault="00792435" w:rsidP="00792435">
      <w:pPr>
        <w:tabs>
          <w:tab w:val="left" w:pos="2240"/>
        </w:tabs>
      </w:pPr>
      <w:r>
        <w:t xml:space="preserve">Text id – TR70 + some more </w:t>
      </w:r>
      <w:r>
        <w:sym w:font="Wingdings" w:char="F0E0"/>
      </w:r>
      <w:r>
        <w:t xml:space="preserve"> edit assign some text </w:t>
      </w:r>
      <w:r>
        <w:sym w:font="Wingdings" w:char="F0E0"/>
      </w:r>
      <w:proofErr w:type="gramStart"/>
      <w:r>
        <w:t>save</w:t>
      </w:r>
      <w:proofErr w:type="gramEnd"/>
    </w:p>
    <w:p w14:paraId="5DF86559" w14:textId="77777777" w:rsidR="00792435" w:rsidRDefault="00792435" w:rsidP="00792435">
      <w:pPr>
        <w:tabs>
          <w:tab w:val="left" w:pos="2240"/>
        </w:tabs>
      </w:pPr>
      <w:r>
        <w:sym w:font="Wingdings" w:char="F0E0"/>
      </w:r>
      <w:r>
        <w:t>delivery</w:t>
      </w:r>
      <w:r>
        <w:sym w:font="Wingdings" w:char="F0E0"/>
      </w:r>
      <w:r>
        <w:t xml:space="preserve">head </w:t>
      </w:r>
      <w:r>
        <w:sym w:font="Wingdings" w:char="F0E0"/>
      </w:r>
      <w:r>
        <w:t>text</w:t>
      </w:r>
    </w:p>
    <w:p w14:paraId="1D54FF72" w14:textId="77777777" w:rsidR="00792435" w:rsidRDefault="00792435" w:rsidP="00792435">
      <w:pPr>
        <w:tabs>
          <w:tab w:val="left" w:pos="2240"/>
        </w:tabs>
      </w:pPr>
      <w:r>
        <w:t>Similarly check in billing document</w:t>
      </w:r>
    </w:p>
    <w:p w14:paraId="60D87268" w14:textId="77777777" w:rsidR="00792435" w:rsidRDefault="00792435" w:rsidP="00792435">
      <w:pPr>
        <w:tabs>
          <w:tab w:val="left" w:pos="2240"/>
        </w:tabs>
      </w:pPr>
      <w:r>
        <w:t>Cross client: Workbench Request (se10) put user</w:t>
      </w:r>
      <w:r>
        <w:sym w:font="Wingdings" w:char="F0E0"/>
      </w:r>
      <w:proofErr w:type="gramStart"/>
      <w:r>
        <w:t>display</w:t>
      </w:r>
      <w:proofErr w:type="gramEnd"/>
    </w:p>
    <w:p w14:paraId="6AA9F03F" w14:textId="77777777" w:rsidR="00792435" w:rsidRDefault="00792435" w:rsidP="00792435">
      <w:pPr>
        <w:tabs>
          <w:tab w:val="left" w:pos="2240"/>
        </w:tabs>
      </w:pPr>
      <w:r>
        <w:t xml:space="preserve">   Normal customization here</w:t>
      </w:r>
    </w:p>
    <w:p w14:paraId="5AF1453F" w14:textId="179E8716" w:rsidR="00396A09" w:rsidRPr="0032604B" w:rsidRDefault="00792435" w:rsidP="0032604B">
      <w:pPr>
        <w:tabs>
          <w:tab w:val="left" w:pos="2240"/>
        </w:tabs>
      </w:pPr>
      <w:r>
        <w:t xml:space="preserve">   </w:t>
      </w:r>
    </w:p>
    <w:sectPr w:rsidR="00396A09" w:rsidRPr="0032604B" w:rsidSect="00C651B9">
      <w:headerReference w:type="default" r:id="rId209"/>
      <w:footerReference w:type="default" r:id="rId210"/>
      <w:pgSz w:w="11906" w:h="16838"/>
      <w:pgMar w:top="1440" w:right="1440" w:bottom="1440" w:left="1440" w:header="113" w:footer="227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FA5C54" w14:textId="77777777" w:rsidR="00C651B9" w:rsidRDefault="00C651B9" w:rsidP="00C55140">
      <w:pPr>
        <w:spacing w:after="0" w:line="240" w:lineRule="auto"/>
      </w:pPr>
      <w:r>
        <w:separator/>
      </w:r>
    </w:p>
  </w:endnote>
  <w:endnote w:type="continuationSeparator" w:id="0">
    <w:p w14:paraId="4E9C4194" w14:textId="77777777" w:rsidR="00C651B9" w:rsidRDefault="00C651B9" w:rsidP="00C551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02080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0E794D" w14:textId="77777777" w:rsidR="00D82950" w:rsidRDefault="00D82950">
        <w:pPr>
          <w:pStyle w:val="Footer"/>
          <w:jc w:val="center"/>
        </w:pPr>
      </w:p>
      <w:p w14:paraId="26B38882" w14:textId="050DA20D" w:rsidR="00D82950" w:rsidRDefault="00D8295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00B8852" w14:textId="77777777" w:rsidR="00D82950" w:rsidRDefault="00D8295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A12B0B" w14:textId="77777777" w:rsidR="00C651B9" w:rsidRDefault="00C651B9" w:rsidP="00C55140">
      <w:pPr>
        <w:spacing w:after="0" w:line="240" w:lineRule="auto"/>
      </w:pPr>
      <w:r>
        <w:separator/>
      </w:r>
    </w:p>
  </w:footnote>
  <w:footnote w:type="continuationSeparator" w:id="0">
    <w:p w14:paraId="1866491B" w14:textId="77777777" w:rsidR="00C651B9" w:rsidRDefault="00C651B9" w:rsidP="00C551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576319" w14:textId="344B212F" w:rsidR="00C55140" w:rsidRPr="00C55140" w:rsidRDefault="00FE6809">
    <w:pPr>
      <w:pStyle w:val="Header"/>
      <w:rPr>
        <w:lang w:val="en-US"/>
      </w:rPr>
    </w:pPr>
    <w:r>
      <w:rPr>
        <w:rStyle w:val="IntenseReference"/>
      </w:rPr>
      <w:ptab w:relativeTo="margin" w:alignment="right" w:leader="none"/>
    </w:r>
    <w:r w:rsidR="00C55140">
      <w:rPr>
        <w:noProof/>
        <w:lang w:val="en-US"/>
      </w:rPr>
      <w:drawing>
        <wp:anchor distT="0" distB="0" distL="114300" distR="114300" simplePos="0" relativeHeight="251658240" behindDoc="1" locked="0" layoutInCell="1" allowOverlap="1" wp14:anchorId="11C2CE78" wp14:editId="54224A3B">
          <wp:simplePos x="0" y="0"/>
          <wp:positionH relativeFrom="column">
            <wp:posOffset>422275</wp:posOffset>
          </wp:positionH>
          <wp:positionV relativeFrom="paragraph">
            <wp:posOffset>-2540</wp:posOffset>
          </wp:positionV>
          <wp:extent cx="1019175" cy="192405"/>
          <wp:effectExtent l="0" t="0" r="9525" b="0"/>
          <wp:wrapNone/>
          <wp:docPr id="1064211866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64211866" name="Picture 1064211866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837473B0-CC2E-450A-ABE3-18F120FF3D39}">
                        <a1611:picAttrSrcUrl xmlns:a1611="http://schemas.microsoft.com/office/drawing/2016/11/main" r:id="rId2"/>
                      </a:ext>
                    </a:extLst>
                  </a:blip>
                  <a:srcRect l="214" t="18390" b="18979"/>
                  <a:stretch/>
                </pic:blipFill>
                <pic:spPr bwMode="auto">
                  <a:xfrm>
                    <a:off x="0" y="0"/>
                    <a:ext cx="1019175" cy="19240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 w:rsidR="007D7F0E">
      <w:rPr>
        <w:rStyle w:val="IntenseReference"/>
      </w:rPr>
      <w:t>S</w:t>
    </w:r>
    <w:r w:rsidR="00F716CE">
      <w:rPr>
        <w:rStyle w:val="IntenseReference"/>
      </w:rPr>
      <w:t>AP S</w:t>
    </w:r>
    <w:r w:rsidR="007D7F0E">
      <w:rPr>
        <w:rStyle w:val="IntenseReference"/>
      </w:rPr>
      <w:t>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B3CA4"/>
    <w:multiLevelType w:val="hybridMultilevel"/>
    <w:tmpl w:val="3112E8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2B50B4"/>
    <w:multiLevelType w:val="hybridMultilevel"/>
    <w:tmpl w:val="BB74D5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AC4EE8"/>
    <w:multiLevelType w:val="hybridMultilevel"/>
    <w:tmpl w:val="DB748CD6"/>
    <w:lvl w:ilvl="0" w:tplc="0E7C2F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8E418C"/>
    <w:multiLevelType w:val="hybridMultilevel"/>
    <w:tmpl w:val="5E5C4B8E"/>
    <w:lvl w:ilvl="0" w:tplc="7ED4031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8D6760"/>
    <w:multiLevelType w:val="hybridMultilevel"/>
    <w:tmpl w:val="4EA690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673571"/>
    <w:multiLevelType w:val="hybridMultilevel"/>
    <w:tmpl w:val="07300C7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B065A2F"/>
    <w:multiLevelType w:val="hybridMultilevel"/>
    <w:tmpl w:val="E39802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FA189C"/>
    <w:multiLevelType w:val="hybridMultilevel"/>
    <w:tmpl w:val="C2AE033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7161EF7"/>
    <w:multiLevelType w:val="hybridMultilevel"/>
    <w:tmpl w:val="53F408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D02261"/>
    <w:multiLevelType w:val="hybridMultilevel"/>
    <w:tmpl w:val="2FA2CA5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06F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 w15:restartNumberingAfterBreak="0">
    <w:nsid w:val="2EE12D2A"/>
    <w:multiLevelType w:val="hybridMultilevel"/>
    <w:tmpl w:val="D80A71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3322B9"/>
    <w:multiLevelType w:val="hybridMultilevel"/>
    <w:tmpl w:val="880EED8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BDF2B9B"/>
    <w:multiLevelType w:val="hybridMultilevel"/>
    <w:tmpl w:val="2D9282A8"/>
    <w:lvl w:ilvl="0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40095CC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40F54521"/>
    <w:multiLevelType w:val="hybridMultilevel"/>
    <w:tmpl w:val="53DA63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C051C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837134"/>
    <w:multiLevelType w:val="hybridMultilevel"/>
    <w:tmpl w:val="66228412"/>
    <w:lvl w:ilvl="0" w:tplc="0F14F1B2">
      <w:start w:val="1"/>
      <w:numFmt w:val="bullet"/>
      <w:lvlText w:val="•"/>
      <w:lvlJc w:val="left"/>
      <w:pPr>
        <w:ind w:left="677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szCs w:val="19"/>
        <w:u w:val="none" w:color="000000"/>
        <w:effect w:val="none"/>
        <w:bdr w:val="none" w:sz="0" w:space="0" w:color="auto" w:frame="1"/>
        <w:vertAlign w:val="baseline"/>
      </w:rPr>
    </w:lvl>
    <w:lvl w:ilvl="1" w:tplc="E7A08C56">
      <w:start w:val="1"/>
      <w:numFmt w:val="bullet"/>
      <w:lvlText w:val="o"/>
      <w:lvlJc w:val="left"/>
      <w:pPr>
        <w:ind w:left="141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effect w:val="none"/>
        <w:bdr w:val="none" w:sz="0" w:space="0" w:color="auto" w:frame="1"/>
        <w:vertAlign w:val="baseline"/>
      </w:rPr>
    </w:lvl>
    <w:lvl w:ilvl="2" w:tplc="532E91C0">
      <w:start w:val="1"/>
      <w:numFmt w:val="bullet"/>
      <w:lvlText w:val="▪"/>
      <w:lvlJc w:val="left"/>
      <w:pPr>
        <w:ind w:left="213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effect w:val="none"/>
        <w:bdr w:val="none" w:sz="0" w:space="0" w:color="auto" w:frame="1"/>
        <w:vertAlign w:val="baseline"/>
      </w:rPr>
    </w:lvl>
    <w:lvl w:ilvl="3" w:tplc="ECBA3776">
      <w:start w:val="1"/>
      <w:numFmt w:val="bullet"/>
      <w:lvlText w:val="•"/>
      <w:lvlJc w:val="left"/>
      <w:pPr>
        <w:ind w:left="285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effect w:val="none"/>
        <w:bdr w:val="none" w:sz="0" w:space="0" w:color="auto" w:frame="1"/>
        <w:vertAlign w:val="baseline"/>
      </w:rPr>
    </w:lvl>
    <w:lvl w:ilvl="4" w:tplc="0FF81964">
      <w:start w:val="1"/>
      <w:numFmt w:val="bullet"/>
      <w:lvlText w:val="o"/>
      <w:lvlJc w:val="left"/>
      <w:pPr>
        <w:ind w:left="357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effect w:val="none"/>
        <w:bdr w:val="none" w:sz="0" w:space="0" w:color="auto" w:frame="1"/>
        <w:vertAlign w:val="baseline"/>
      </w:rPr>
    </w:lvl>
    <w:lvl w:ilvl="5" w:tplc="95903166">
      <w:start w:val="1"/>
      <w:numFmt w:val="bullet"/>
      <w:lvlText w:val="▪"/>
      <w:lvlJc w:val="left"/>
      <w:pPr>
        <w:ind w:left="429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effect w:val="none"/>
        <w:bdr w:val="none" w:sz="0" w:space="0" w:color="auto" w:frame="1"/>
        <w:vertAlign w:val="baseline"/>
      </w:rPr>
    </w:lvl>
    <w:lvl w:ilvl="6" w:tplc="7AE64A18">
      <w:start w:val="1"/>
      <w:numFmt w:val="bullet"/>
      <w:lvlText w:val="•"/>
      <w:lvlJc w:val="left"/>
      <w:pPr>
        <w:ind w:left="501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effect w:val="none"/>
        <w:bdr w:val="none" w:sz="0" w:space="0" w:color="auto" w:frame="1"/>
        <w:vertAlign w:val="baseline"/>
      </w:rPr>
    </w:lvl>
    <w:lvl w:ilvl="7" w:tplc="C87846D2">
      <w:start w:val="1"/>
      <w:numFmt w:val="bullet"/>
      <w:lvlText w:val="o"/>
      <w:lvlJc w:val="left"/>
      <w:pPr>
        <w:ind w:left="573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effect w:val="none"/>
        <w:bdr w:val="none" w:sz="0" w:space="0" w:color="auto" w:frame="1"/>
        <w:vertAlign w:val="baseline"/>
      </w:rPr>
    </w:lvl>
    <w:lvl w:ilvl="8" w:tplc="34F4E2F2">
      <w:start w:val="1"/>
      <w:numFmt w:val="bullet"/>
      <w:lvlText w:val="▪"/>
      <w:lvlJc w:val="left"/>
      <w:pPr>
        <w:ind w:left="645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szCs w:val="19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7" w15:restartNumberingAfterBreak="0">
    <w:nsid w:val="48912F1E"/>
    <w:multiLevelType w:val="hybridMultilevel"/>
    <w:tmpl w:val="C0DAFC5A"/>
    <w:lvl w:ilvl="0" w:tplc="0E7C2F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9F326B0"/>
    <w:multiLevelType w:val="hybridMultilevel"/>
    <w:tmpl w:val="C87A96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91400E"/>
    <w:multiLevelType w:val="hybridMultilevel"/>
    <w:tmpl w:val="1DBAEE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A9A7D4D"/>
    <w:multiLevelType w:val="hybridMultilevel"/>
    <w:tmpl w:val="9ED629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BC4926"/>
    <w:multiLevelType w:val="hybridMultilevel"/>
    <w:tmpl w:val="EA2073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F37183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 w15:restartNumberingAfterBreak="0">
    <w:nsid w:val="62AA7280"/>
    <w:multiLevelType w:val="multilevel"/>
    <w:tmpl w:val="588A1D78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68D459F7"/>
    <w:multiLevelType w:val="hybridMultilevel"/>
    <w:tmpl w:val="5CD84C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ED6B3C"/>
    <w:multiLevelType w:val="hybridMultilevel"/>
    <w:tmpl w:val="ED6612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F7B141A"/>
    <w:multiLevelType w:val="hybridMultilevel"/>
    <w:tmpl w:val="CBFAE68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1BF74B4"/>
    <w:multiLevelType w:val="multilevel"/>
    <w:tmpl w:val="ACE43CA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8" w15:restartNumberingAfterBreak="0">
    <w:nsid w:val="79F329E2"/>
    <w:multiLevelType w:val="hybridMultilevel"/>
    <w:tmpl w:val="DD38384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2055546331">
    <w:abstractNumId w:val="0"/>
  </w:num>
  <w:num w:numId="2" w16cid:durableId="1650093880">
    <w:abstractNumId w:val="4"/>
  </w:num>
  <w:num w:numId="3" w16cid:durableId="141196417">
    <w:abstractNumId w:val="11"/>
  </w:num>
  <w:num w:numId="4" w16cid:durableId="1547335072">
    <w:abstractNumId w:val="20"/>
  </w:num>
  <w:num w:numId="5" w16cid:durableId="1564559901">
    <w:abstractNumId w:val="2"/>
  </w:num>
  <w:num w:numId="6" w16cid:durableId="101845404">
    <w:abstractNumId w:val="17"/>
  </w:num>
  <w:num w:numId="7" w16cid:durableId="2017032355">
    <w:abstractNumId w:val="27"/>
  </w:num>
  <w:num w:numId="8" w16cid:durableId="153254823">
    <w:abstractNumId w:val="9"/>
  </w:num>
  <w:num w:numId="9" w16cid:durableId="1632444805">
    <w:abstractNumId w:val="8"/>
  </w:num>
  <w:num w:numId="10" w16cid:durableId="1610549655">
    <w:abstractNumId w:val="16"/>
  </w:num>
  <w:num w:numId="11" w16cid:durableId="2142456200">
    <w:abstractNumId w:val="25"/>
  </w:num>
  <w:num w:numId="12" w16cid:durableId="961036967">
    <w:abstractNumId w:val="19"/>
  </w:num>
  <w:num w:numId="13" w16cid:durableId="1444375331">
    <w:abstractNumId w:val="15"/>
  </w:num>
  <w:num w:numId="14" w16cid:durableId="35280351">
    <w:abstractNumId w:val="5"/>
  </w:num>
  <w:num w:numId="15" w16cid:durableId="91585166">
    <w:abstractNumId w:val="6"/>
  </w:num>
  <w:num w:numId="16" w16cid:durableId="1821578099">
    <w:abstractNumId w:val="18"/>
  </w:num>
  <w:num w:numId="17" w16cid:durableId="1362509319">
    <w:abstractNumId w:val="22"/>
  </w:num>
  <w:num w:numId="18" w16cid:durableId="680736946">
    <w:abstractNumId w:val="14"/>
  </w:num>
  <w:num w:numId="19" w16cid:durableId="1633092702">
    <w:abstractNumId w:val="23"/>
  </w:num>
  <w:num w:numId="20" w16cid:durableId="590163281">
    <w:abstractNumId w:val="10"/>
  </w:num>
  <w:num w:numId="21" w16cid:durableId="1422679248">
    <w:abstractNumId w:val="24"/>
  </w:num>
  <w:num w:numId="22" w16cid:durableId="371881135">
    <w:abstractNumId w:val="12"/>
  </w:num>
  <w:num w:numId="23" w16cid:durableId="952596275">
    <w:abstractNumId w:val="13"/>
  </w:num>
  <w:num w:numId="24" w16cid:durableId="250314410">
    <w:abstractNumId w:val="7"/>
  </w:num>
  <w:num w:numId="25" w16cid:durableId="1418596782">
    <w:abstractNumId w:val="28"/>
  </w:num>
  <w:num w:numId="26" w16cid:durableId="1872378405">
    <w:abstractNumId w:val="21"/>
  </w:num>
  <w:num w:numId="27" w16cid:durableId="1141535057">
    <w:abstractNumId w:val="26"/>
  </w:num>
  <w:num w:numId="28" w16cid:durableId="734159808">
    <w:abstractNumId w:val="1"/>
  </w:num>
  <w:num w:numId="29" w16cid:durableId="19958369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7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5140"/>
    <w:rsid w:val="00010FAD"/>
    <w:rsid w:val="00027B0F"/>
    <w:rsid w:val="00033CEC"/>
    <w:rsid w:val="000401C0"/>
    <w:rsid w:val="00054CED"/>
    <w:rsid w:val="00063896"/>
    <w:rsid w:val="00084716"/>
    <w:rsid w:val="000E07B6"/>
    <w:rsid w:val="000E4712"/>
    <w:rsid w:val="000F5503"/>
    <w:rsid w:val="00111DDA"/>
    <w:rsid w:val="00112DA2"/>
    <w:rsid w:val="00143C8F"/>
    <w:rsid w:val="001C53A1"/>
    <w:rsid w:val="001C706F"/>
    <w:rsid w:val="002040E3"/>
    <w:rsid w:val="002208E5"/>
    <w:rsid w:val="00296282"/>
    <w:rsid w:val="002A4484"/>
    <w:rsid w:val="002B7E0D"/>
    <w:rsid w:val="002D4382"/>
    <w:rsid w:val="0032604B"/>
    <w:rsid w:val="0032766B"/>
    <w:rsid w:val="00330030"/>
    <w:rsid w:val="00343925"/>
    <w:rsid w:val="0037525F"/>
    <w:rsid w:val="00390537"/>
    <w:rsid w:val="00396A09"/>
    <w:rsid w:val="0039712E"/>
    <w:rsid w:val="003D651E"/>
    <w:rsid w:val="003E6B5A"/>
    <w:rsid w:val="003F165D"/>
    <w:rsid w:val="003F54E9"/>
    <w:rsid w:val="00487EDE"/>
    <w:rsid w:val="00492180"/>
    <w:rsid w:val="004B73E8"/>
    <w:rsid w:val="004C679C"/>
    <w:rsid w:val="004E2069"/>
    <w:rsid w:val="00554E7E"/>
    <w:rsid w:val="00584775"/>
    <w:rsid w:val="005A0F1B"/>
    <w:rsid w:val="005C06A1"/>
    <w:rsid w:val="005C7820"/>
    <w:rsid w:val="005E005A"/>
    <w:rsid w:val="005E487B"/>
    <w:rsid w:val="005F2050"/>
    <w:rsid w:val="00604611"/>
    <w:rsid w:val="006255FD"/>
    <w:rsid w:val="006370B9"/>
    <w:rsid w:val="00637EC5"/>
    <w:rsid w:val="00645B6A"/>
    <w:rsid w:val="00645E7B"/>
    <w:rsid w:val="00655877"/>
    <w:rsid w:val="006855A6"/>
    <w:rsid w:val="0069529D"/>
    <w:rsid w:val="00697C7A"/>
    <w:rsid w:val="006B5557"/>
    <w:rsid w:val="006E0B73"/>
    <w:rsid w:val="006F582B"/>
    <w:rsid w:val="00711530"/>
    <w:rsid w:val="00751ADA"/>
    <w:rsid w:val="00792435"/>
    <w:rsid w:val="007D7F0E"/>
    <w:rsid w:val="00821C69"/>
    <w:rsid w:val="00836708"/>
    <w:rsid w:val="00857766"/>
    <w:rsid w:val="00882BF5"/>
    <w:rsid w:val="008C4F92"/>
    <w:rsid w:val="00900052"/>
    <w:rsid w:val="00924D2D"/>
    <w:rsid w:val="00940B01"/>
    <w:rsid w:val="00984FC7"/>
    <w:rsid w:val="009E4C8F"/>
    <w:rsid w:val="00A04962"/>
    <w:rsid w:val="00A14F50"/>
    <w:rsid w:val="00A40190"/>
    <w:rsid w:val="00A475BA"/>
    <w:rsid w:val="00A84A9D"/>
    <w:rsid w:val="00A971D6"/>
    <w:rsid w:val="00AE09DC"/>
    <w:rsid w:val="00AF2D6D"/>
    <w:rsid w:val="00B27995"/>
    <w:rsid w:val="00B51BB7"/>
    <w:rsid w:val="00B66CD8"/>
    <w:rsid w:val="00BA6493"/>
    <w:rsid w:val="00C55140"/>
    <w:rsid w:val="00C651B9"/>
    <w:rsid w:val="00C80165"/>
    <w:rsid w:val="00C802E2"/>
    <w:rsid w:val="00C84A2F"/>
    <w:rsid w:val="00CC0D0E"/>
    <w:rsid w:val="00CC64C5"/>
    <w:rsid w:val="00D333A8"/>
    <w:rsid w:val="00D46C18"/>
    <w:rsid w:val="00D5629E"/>
    <w:rsid w:val="00D82950"/>
    <w:rsid w:val="00D85405"/>
    <w:rsid w:val="00D92466"/>
    <w:rsid w:val="00DC15AF"/>
    <w:rsid w:val="00DC76DA"/>
    <w:rsid w:val="00E70F26"/>
    <w:rsid w:val="00E90B57"/>
    <w:rsid w:val="00EA39F6"/>
    <w:rsid w:val="00EC0DE5"/>
    <w:rsid w:val="00EC6B86"/>
    <w:rsid w:val="00ED06F3"/>
    <w:rsid w:val="00ED0F78"/>
    <w:rsid w:val="00ED177A"/>
    <w:rsid w:val="00ED7CA4"/>
    <w:rsid w:val="00F07EC1"/>
    <w:rsid w:val="00F32970"/>
    <w:rsid w:val="00F47F58"/>
    <w:rsid w:val="00F56D60"/>
    <w:rsid w:val="00F716CE"/>
    <w:rsid w:val="00F75CDA"/>
    <w:rsid w:val="00F76A9C"/>
    <w:rsid w:val="00F835A4"/>
    <w:rsid w:val="00F9048F"/>
    <w:rsid w:val="00FB3CD1"/>
    <w:rsid w:val="00FB7C4B"/>
    <w:rsid w:val="00FE6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86EAD8"/>
  <w15:chartTrackingRefBased/>
  <w15:docId w15:val="{6E3E976A-FA78-48B1-A2FE-1032A6F80F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qFormat/>
    <w:rsid w:val="00D5629E"/>
    <w:pPr>
      <w:keepNext/>
      <w:keepLines/>
      <w:spacing w:after="0" w:line="256" w:lineRule="auto"/>
      <w:ind w:left="10" w:hanging="10"/>
      <w:outlineLvl w:val="0"/>
    </w:pPr>
    <w:rPr>
      <w:rFonts w:ascii="Times New Roman" w:eastAsia="Times New Roman" w:hAnsi="Times New Roman" w:cs="Times New Roman"/>
      <w:color w:val="000000"/>
      <w:sz w:val="23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551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5140"/>
  </w:style>
  <w:style w:type="paragraph" w:styleId="Footer">
    <w:name w:val="footer"/>
    <w:basedOn w:val="Normal"/>
    <w:link w:val="FooterChar"/>
    <w:uiPriority w:val="99"/>
    <w:unhideWhenUsed/>
    <w:rsid w:val="00C551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5140"/>
  </w:style>
  <w:style w:type="table" w:styleId="TableGrid">
    <w:name w:val="Table Grid"/>
    <w:basedOn w:val="TableNormal"/>
    <w:uiPriority w:val="39"/>
    <w:rsid w:val="00D829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B5557"/>
    <w:pPr>
      <w:ind w:left="720"/>
      <w:contextualSpacing/>
    </w:pPr>
    <w:rPr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A84A9D"/>
    <w:pPr>
      <w:spacing w:after="200" w:line="240" w:lineRule="auto"/>
    </w:pPr>
    <w:rPr>
      <w:i/>
      <w:iCs/>
      <w:color w:val="44546A" w:themeColor="text2"/>
      <w:sz w:val="18"/>
      <w:szCs w:val="18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5629E"/>
    <w:rPr>
      <w:rFonts w:ascii="Times New Roman" w:eastAsia="Times New Roman" w:hAnsi="Times New Roman" w:cs="Times New Roman"/>
      <w:color w:val="000000"/>
      <w:sz w:val="23"/>
      <w:lang w:eastAsia="en-IN"/>
    </w:rPr>
  </w:style>
  <w:style w:type="table" w:customStyle="1" w:styleId="TableGrid0">
    <w:name w:val="TableGrid"/>
    <w:rsid w:val="00C80165"/>
    <w:pPr>
      <w:spacing w:after="0" w:line="240" w:lineRule="auto"/>
    </w:pPr>
    <w:rPr>
      <w:rFonts w:eastAsiaTheme="minorEastAsia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IntenseReference">
    <w:name w:val="Intense Reference"/>
    <w:basedOn w:val="DefaultParagraphFont"/>
    <w:uiPriority w:val="32"/>
    <w:qFormat/>
    <w:rsid w:val="00A971D6"/>
    <w:rPr>
      <w:b/>
      <w:bCs/>
      <w:smallCaps/>
      <w:color w:val="4472C4" w:themeColor="accent1"/>
      <w:spacing w:val="5"/>
    </w:rPr>
  </w:style>
  <w:style w:type="character" w:styleId="Strong">
    <w:name w:val="Strong"/>
    <w:basedOn w:val="DefaultParagraphFont"/>
    <w:uiPriority w:val="22"/>
    <w:qFormat/>
    <w:rsid w:val="00027B0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3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8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0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8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58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630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312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981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4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BEBEBE"/>
                                <w:right w:val="none" w:sz="0" w:space="0" w:color="auto"/>
                              </w:divBdr>
                              <w:divsChild>
                                <w:div w:id="374963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68222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53681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55130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68073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16865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72375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7981714">
                                                              <w:marLeft w:val="15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296607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15852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61617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14218">
                                                              <w:marLeft w:val="15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980730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98610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22057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99064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20101037">
                                                                  <w:marLeft w:val="15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16951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3339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98865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73036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67363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10043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63" Type="http://schemas.openxmlformats.org/officeDocument/2006/relationships/image" Target="media/image56.jpeg"/><Relationship Id="rId84" Type="http://schemas.openxmlformats.org/officeDocument/2006/relationships/image" Target="media/image77.png"/><Relationship Id="rId138" Type="http://schemas.openxmlformats.org/officeDocument/2006/relationships/image" Target="media/image113.png"/><Relationship Id="rId159" Type="http://schemas.openxmlformats.org/officeDocument/2006/relationships/image" Target="media/image125.png"/><Relationship Id="rId170" Type="http://schemas.openxmlformats.org/officeDocument/2006/relationships/customXml" Target="ink/ink22.xml"/><Relationship Id="rId191" Type="http://schemas.openxmlformats.org/officeDocument/2006/relationships/image" Target="media/image148.png"/><Relationship Id="rId205" Type="http://schemas.openxmlformats.org/officeDocument/2006/relationships/image" Target="media/image162.png"/><Relationship Id="rId107" Type="http://schemas.openxmlformats.org/officeDocument/2006/relationships/image" Target="media/image94.png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53" Type="http://schemas.openxmlformats.org/officeDocument/2006/relationships/image" Target="media/image46.jpeg"/><Relationship Id="rId74" Type="http://schemas.openxmlformats.org/officeDocument/2006/relationships/image" Target="media/image67.png"/><Relationship Id="rId128" Type="http://schemas.openxmlformats.org/officeDocument/2006/relationships/image" Target="media/image1070.png"/><Relationship Id="rId149" Type="http://schemas.openxmlformats.org/officeDocument/2006/relationships/customXml" Target="ink/ink12.xml"/><Relationship Id="rId5" Type="http://schemas.openxmlformats.org/officeDocument/2006/relationships/webSettings" Target="webSettings.xml"/><Relationship Id="rId95" Type="http://schemas.openxmlformats.org/officeDocument/2006/relationships/image" Target="media/image67.jpeg"/><Relationship Id="rId160" Type="http://schemas.openxmlformats.org/officeDocument/2006/relationships/customXml" Target="ink/ink17.xml"/><Relationship Id="rId181" Type="http://schemas.openxmlformats.org/officeDocument/2006/relationships/image" Target="media/image138.png"/><Relationship Id="rId22" Type="http://schemas.openxmlformats.org/officeDocument/2006/relationships/image" Target="media/image15.png"/><Relationship Id="rId43" Type="http://schemas.openxmlformats.org/officeDocument/2006/relationships/image" Target="media/image36.jpeg"/><Relationship Id="rId64" Type="http://schemas.openxmlformats.org/officeDocument/2006/relationships/image" Target="media/image57.png"/><Relationship Id="rId118" Type="http://schemas.openxmlformats.org/officeDocument/2006/relationships/image" Target="media/image103.png"/><Relationship Id="rId139" Type="http://schemas.openxmlformats.org/officeDocument/2006/relationships/image" Target="media/image114.png"/><Relationship Id="rId85" Type="http://schemas.openxmlformats.org/officeDocument/2006/relationships/image" Target="media/image78.png"/><Relationship Id="rId150" Type="http://schemas.openxmlformats.org/officeDocument/2006/relationships/customXml" Target="ink/ink13.xml"/><Relationship Id="rId171" Type="http://schemas.openxmlformats.org/officeDocument/2006/relationships/image" Target="media/image131.png"/><Relationship Id="rId192" Type="http://schemas.openxmlformats.org/officeDocument/2006/relationships/image" Target="media/image149.png"/><Relationship Id="rId206" Type="http://schemas.openxmlformats.org/officeDocument/2006/relationships/image" Target="media/image163.png"/><Relationship Id="rId12" Type="http://schemas.openxmlformats.org/officeDocument/2006/relationships/image" Target="media/image5.png"/><Relationship Id="rId33" Type="http://schemas.openxmlformats.org/officeDocument/2006/relationships/image" Target="media/image26.jpeg"/><Relationship Id="rId108" Type="http://schemas.openxmlformats.org/officeDocument/2006/relationships/image" Target="media/image95.png"/><Relationship Id="rId129" Type="http://schemas.openxmlformats.org/officeDocument/2006/relationships/image" Target="media/image108.png"/><Relationship Id="rId54" Type="http://schemas.openxmlformats.org/officeDocument/2006/relationships/image" Target="media/image47.jpeg"/><Relationship Id="rId75" Type="http://schemas.openxmlformats.org/officeDocument/2006/relationships/image" Target="media/image68.png"/><Relationship Id="rId96" Type="http://schemas.openxmlformats.org/officeDocument/2006/relationships/image" Target="media/image68.jpeg"/><Relationship Id="rId140" Type="http://schemas.openxmlformats.org/officeDocument/2006/relationships/customXml" Target="ink/ink8.xml"/><Relationship Id="rId161" Type="http://schemas.openxmlformats.org/officeDocument/2006/relationships/image" Target="media/image126.png"/><Relationship Id="rId182" Type="http://schemas.openxmlformats.org/officeDocument/2006/relationships/image" Target="media/image139.png"/><Relationship Id="rId6" Type="http://schemas.openxmlformats.org/officeDocument/2006/relationships/footnotes" Target="footnotes.xml"/><Relationship Id="rId23" Type="http://schemas.openxmlformats.org/officeDocument/2006/relationships/image" Target="media/image16.jpeg"/><Relationship Id="rId119" Type="http://schemas.openxmlformats.org/officeDocument/2006/relationships/image" Target="media/image104.png"/><Relationship Id="rId44" Type="http://schemas.openxmlformats.org/officeDocument/2006/relationships/image" Target="media/image37.jpe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customXml" Target="ink/ink4.xml"/><Relationship Id="rId151" Type="http://schemas.openxmlformats.org/officeDocument/2006/relationships/image" Target="media/image120.png"/><Relationship Id="rId172" Type="http://schemas.openxmlformats.org/officeDocument/2006/relationships/customXml" Target="ink/ink23.xml"/><Relationship Id="rId193" Type="http://schemas.openxmlformats.org/officeDocument/2006/relationships/image" Target="media/image150.png"/><Relationship Id="rId207" Type="http://schemas.openxmlformats.org/officeDocument/2006/relationships/image" Target="media/image164.png"/><Relationship Id="rId13" Type="http://schemas.openxmlformats.org/officeDocument/2006/relationships/image" Target="media/image6.png"/><Relationship Id="rId109" Type="http://schemas.openxmlformats.org/officeDocument/2006/relationships/image" Target="media/image96.jpeg"/><Relationship Id="rId34" Type="http://schemas.openxmlformats.org/officeDocument/2006/relationships/image" Target="media/image27.jpe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97" Type="http://schemas.openxmlformats.org/officeDocument/2006/relationships/image" Target="media/image88.jpeg"/><Relationship Id="rId120" Type="http://schemas.openxmlformats.org/officeDocument/2006/relationships/image" Target="media/image105.png"/><Relationship Id="rId141" Type="http://schemas.openxmlformats.org/officeDocument/2006/relationships/image" Target="media/image115.png"/><Relationship Id="rId7" Type="http://schemas.openxmlformats.org/officeDocument/2006/relationships/endnotes" Target="endnotes.xml"/><Relationship Id="rId162" Type="http://schemas.openxmlformats.org/officeDocument/2006/relationships/customXml" Target="ink/ink18.xml"/><Relationship Id="rId183" Type="http://schemas.openxmlformats.org/officeDocument/2006/relationships/image" Target="media/image140.png"/><Relationship Id="rId24" Type="http://schemas.openxmlformats.org/officeDocument/2006/relationships/image" Target="media/image17.jpeg"/><Relationship Id="rId45" Type="http://schemas.openxmlformats.org/officeDocument/2006/relationships/image" Target="media/image38.jpe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97.png"/><Relationship Id="rId131" Type="http://schemas.openxmlformats.org/officeDocument/2006/relationships/image" Target="media/image109.png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52" Type="http://schemas.openxmlformats.org/officeDocument/2006/relationships/customXml" Target="ink/ink14.xml"/><Relationship Id="rId173" Type="http://schemas.openxmlformats.org/officeDocument/2006/relationships/image" Target="media/image132.png"/><Relationship Id="rId194" Type="http://schemas.openxmlformats.org/officeDocument/2006/relationships/image" Target="media/image151.png"/><Relationship Id="rId199" Type="http://schemas.openxmlformats.org/officeDocument/2006/relationships/image" Target="media/image156.png"/><Relationship Id="rId203" Type="http://schemas.openxmlformats.org/officeDocument/2006/relationships/image" Target="media/image160.png"/><Relationship Id="rId208" Type="http://schemas.openxmlformats.org/officeDocument/2006/relationships/image" Target="media/image16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png"/><Relationship Id="rId100" Type="http://schemas.openxmlformats.org/officeDocument/2006/relationships/image" Target="media/image91.jpeg"/><Relationship Id="rId105" Type="http://schemas.openxmlformats.org/officeDocument/2006/relationships/image" Target="media/image77.jpeg"/><Relationship Id="rId126" Type="http://schemas.openxmlformats.org/officeDocument/2006/relationships/image" Target="media/image1060.png"/><Relationship Id="rId147" Type="http://schemas.openxmlformats.org/officeDocument/2006/relationships/customXml" Target="ink/ink11.xml"/><Relationship Id="rId168" Type="http://schemas.openxmlformats.org/officeDocument/2006/relationships/customXml" Target="ink/ink21.xm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93" Type="http://schemas.openxmlformats.org/officeDocument/2006/relationships/image" Target="media/image86.jpeg"/><Relationship Id="rId98" Type="http://schemas.openxmlformats.org/officeDocument/2006/relationships/image" Target="media/image89.jpeg"/><Relationship Id="rId121" Type="http://schemas.openxmlformats.org/officeDocument/2006/relationships/image" Target="media/image106.png"/><Relationship Id="rId142" Type="http://schemas.openxmlformats.org/officeDocument/2006/relationships/customXml" Target="ink/ink9.xml"/><Relationship Id="rId163" Type="http://schemas.openxmlformats.org/officeDocument/2006/relationships/image" Target="media/image127.png"/><Relationship Id="rId184" Type="http://schemas.openxmlformats.org/officeDocument/2006/relationships/image" Target="media/image141.png"/><Relationship Id="rId189" Type="http://schemas.openxmlformats.org/officeDocument/2006/relationships/image" Target="media/image146.pn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png"/><Relationship Id="rId116" Type="http://schemas.openxmlformats.org/officeDocument/2006/relationships/image" Target="media/image101.png"/><Relationship Id="rId137" Type="http://schemas.openxmlformats.org/officeDocument/2006/relationships/customXml" Target="ink/ink7.xml"/><Relationship Id="rId158" Type="http://schemas.openxmlformats.org/officeDocument/2006/relationships/customXml" Target="ink/ink16.xml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98.jpeg"/><Relationship Id="rId132" Type="http://schemas.openxmlformats.org/officeDocument/2006/relationships/customXml" Target="ink/ink5.xml"/><Relationship Id="rId153" Type="http://schemas.openxmlformats.org/officeDocument/2006/relationships/image" Target="media/image121.png"/><Relationship Id="rId174" Type="http://schemas.openxmlformats.org/officeDocument/2006/relationships/customXml" Target="ink/ink24.xml"/><Relationship Id="rId179" Type="http://schemas.openxmlformats.org/officeDocument/2006/relationships/image" Target="media/image136.png"/><Relationship Id="rId195" Type="http://schemas.openxmlformats.org/officeDocument/2006/relationships/image" Target="media/image152.png"/><Relationship Id="rId209" Type="http://schemas.openxmlformats.org/officeDocument/2006/relationships/header" Target="header1.xml"/><Relationship Id="rId190" Type="http://schemas.openxmlformats.org/officeDocument/2006/relationships/image" Target="media/image147.png"/><Relationship Id="rId204" Type="http://schemas.openxmlformats.org/officeDocument/2006/relationships/image" Target="media/image161.png"/><Relationship Id="rId15" Type="http://schemas.openxmlformats.org/officeDocument/2006/relationships/image" Target="media/image8.pn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106" Type="http://schemas.openxmlformats.org/officeDocument/2006/relationships/image" Target="media/image78.jpeg"/><Relationship Id="rId127" Type="http://schemas.openxmlformats.org/officeDocument/2006/relationships/customXml" Target="ink/ink3.xml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jpeg"/><Relationship Id="rId99" Type="http://schemas.openxmlformats.org/officeDocument/2006/relationships/image" Target="media/image90.jpeg"/><Relationship Id="rId101" Type="http://schemas.openxmlformats.org/officeDocument/2006/relationships/image" Target="media/image73.jpeg"/><Relationship Id="rId122" Type="http://schemas.openxmlformats.org/officeDocument/2006/relationships/customXml" Target="ink/ink1.xml"/><Relationship Id="rId143" Type="http://schemas.openxmlformats.org/officeDocument/2006/relationships/image" Target="media/image116.png"/><Relationship Id="rId148" Type="http://schemas.openxmlformats.org/officeDocument/2006/relationships/image" Target="media/image119.png"/><Relationship Id="rId164" Type="http://schemas.openxmlformats.org/officeDocument/2006/relationships/customXml" Target="ink/ink19.xml"/><Relationship Id="rId169" Type="http://schemas.openxmlformats.org/officeDocument/2006/relationships/image" Target="media/image130.png"/><Relationship Id="rId185" Type="http://schemas.openxmlformats.org/officeDocument/2006/relationships/image" Target="media/image14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37.png"/><Relationship Id="rId210" Type="http://schemas.openxmlformats.org/officeDocument/2006/relationships/footer" Target="footer1.xml"/><Relationship Id="rId26" Type="http://schemas.openxmlformats.org/officeDocument/2006/relationships/image" Target="media/image19.jpeg"/><Relationship Id="rId47" Type="http://schemas.openxmlformats.org/officeDocument/2006/relationships/image" Target="media/image40.jpe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99.jpeg"/><Relationship Id="rId133" Type="http://schemas.openxmlformats.org/officeDocument/2006/relationships/image" Target="media/image110.png"/><Relationship Id="rId154" Type="http://schemas.openxmlformats.org/officeDocument/2006/relationships/image" Target="media/image122.png"/><Relationship Id="rId175" Type="http://schemas.openxmlformats.org/officeDocument/2006/relationships/image" Target="media/image133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image" Target="media/image9.png"/><Relationship Id="rId37" Type="http://schemas.openxmlformats.org/officeDocument/2006/relationships/image" Target="media/image30.jpeg"/><Relationship Id="rId58" Type="http://schemas.openxmlformats.org/officeDocument/2006/relationships/image" Target="media/image51.jpeg"/><Relationship Id="rId79" Type="http://schemas.openxmlformats.org/officeDocument/2006/relationships/image" Target="media/image72.png"/><Relationship Id="rId102" Type="http://schemas.openxmlformats.org/officeDocument/2006/relationships/image" Target="media/image74.jpeg"/><Relationship Id="rId123" Type="http://schemas.openxmlformats.org/officeDocument/2006/relationships/image" Target="media/image1040.png"/><Relationship Id="rId144" Type="http://schemas.openxmlformats.org/officeDocument/2006/relationships/customXml" Target="ink/ink10.xml"/><Relationship Id="rId90" Type="http://schemas.openxmlformats.org/officeDocument/2006/relationships/image" Target="media/image83.png"/><Relationship Id="rId165" Type="http://schemas.openxmlformats.org/officeDocument/2006/relationships/image" Target="media/image128.png"/><Relationship Id="rId186" Type="http://schemas.openxmlformats.org/officeDocument/2006/relationships/image" Target="media/image143.png"/><Relationship Id="rId211" Type="http://schemas.openxmlformats.org/officeDocument/2006/relationships/fontTable" Target="fontTable.xml"/><Relationship Id="rId27" Type="http://schemas.openxmlformats.org/officeDocument/2006/relationships/image" Target="media/image20.jpeg"/><Relationship Id="rId48" Type="http://schemas.openxmlformats.org/officeDocument/2006/relationships/image" Target="media/image41.jpeg"/><Relationship Id="rId69" Type="http://schemas.openxmlformats.org/officeDocument/2006/relationships/image" Target="media/image62.png"/><Relationship Id="rId113" Type="http://schemas.openxmlformats.org/officeDocument/2006/relationships/image" Target="media/image850.jpeg"/><Relationship Id="rId134" Type="http://schemas.openxmlformats.org/officeDocument/2006/relationships/image" Target="media/image111.png"/><Relationship Id="rId80" Type="http://schemas.openxmlformats.org/officeDocument/2006/relationships/image" Target="media/image73.png"/><Relationship Id="rId155" Type="http://schemas.openxmlformats.org/officeDocument/2006/relationships/customXml" Target="ink/ink15.xml"/><Relationship Id="rId176" Type="http://schemas.openxmlformats.org/officeDocument/2006/relationships/customXml" Target="ink/ink25.xml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17" Type="http://schemas.openxmlformats.org/officeDocument/2006/relationships/image" Target="media/image10.png"/><Relationship Id="rId38" Type="http://schemas.openxmlformats.org/officeDocument/2006/relationships/image" Target="media/image31.jpeg"/><Relationship Id="rId59" Type="http://schemas.openxmlformats.org/officeDocument/2006/relationships/image" Target="media/image52.jpg"/><Relationship Id="rId103" Type="http://schemas.openxmlformats.org/officeDocument/2006/relationships/image" Target="media/image92.jpeg"/><Relationship Id="rId124" Type="http://schemas.openxmlformats.org/officeDocument/2006/relationships/image" Target="media/image107.png"/><Relationship Id="rId70" Type="http://schemas.openxmlformats.org/officeDocument/2006/relationships/image" Target="media/image63.png"/><Relationship Id="rId91" Type="http://schemas.openxmlformats.org/officeDocument/2006/relationships/image" Target="media/image84.jpeg"/><Relationship Id="rId145" Type="http://schemas.openxmlformats.org/officeDocument/2006/relationships/image" Target="media/image117.png"/><Relationship Id="rId166" Type="http://schemas.openxmlformats.org/officeDocument/2006/relationships/customXml" Target="ink/ink20.xml"/><Relationship Id="rId187" Type="http://schemas.openxmlformats.org/officeDocument/2006/relationships/image" Target="media/image144.png"/><Relationship Id="rId1" Type="http://schemas.openxmlformats.org/officeDocument/2006/relationships/customXml" Target="../customXml/item1.xml"/><Relationship Id="rId212" Type="http://schemas.openxmlformats.org/officeDocument/2006/relationships/theme" Target="theme/theme1.xml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860.jpeg"/><Relationship Id="rId60" Type="http://schemas.openxmlformats.org/officeDocument/2006/relationships/image" Target="media/image53.jpg"/><Relationship Id="rId81" Type="http://schemas.openxmlformats.org/officeDocument/2006/relationships/image" Target="media/image74.png"/><Relationship Id="rId135" Type="http://schemas.openxmlformats.org/officeDocument/2006/relationships/customXml" Target="ink/ink6.xml"/><Relationship Id="rId156" Type="http://schemas.openxmlformats.org/officeDocument/2006/relationships/image" Target="media/image123.png"/><Relationship Id="rId177" Type="http://schemas.openxmlformats.org/officeDocument/2006/relationships/image" Target="media/image134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50" Type="http://schemas.openxmlformats.org/officeDocument/2006/relationships/image" Target="media/image43.jpeg"/><Relationship Id="rId104" Type="http://schemas.openxmlformats.org/officeDocument/2006/relationships/image" Target="media/image93.jpeg"/><Relationship Id="rId125" Type="http://schemas.openxmlformats.org/officeDocument/2006/relationships/customXml" Target="ink/ink2.xml"/><Relationship Id="rId146" Type="http://schemas.openxmlformats.org/officeDocument/2006/relationships/image" Target="media/image118.png"/><Relationship Id="rId167" Type="http://schemas.openxmlformats.org/officeDocument/2006/relationships/image" Target="media/image129.png"/><Relationship Id="rId188" Type="http://schemas.openxmlformats.org/officeDocument/2006/relationships/image" Target="media/image145.png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jpeg"/><Relationship Id="rId115" Type="http://schemas.openxmlformats.org/officeDocument/2006/relationships/image" Target="media/image100.png"/><Relationship Id="rId136" Type="http://schemas.openxmlformats.org/officeDocument/2006/relationships/image" Target="media/image112.png"/><Relationship Id="rId157" Type="http://schemas.openxmlformats.org/officeDocument/2006/relationships/image" Target="media/image124.png"/><Relationship Id="rId178" Type="http://schemas.openxmlformats.org/officeDocument/2006/relationships/image" Target="media/image13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thehindubusinessline.com/news/cognizant-unveils-new-logo-and-tagline/article65250308.ece" TargetMode="External"/><Relationship Id="rId1" Type="http://schemas.openxmlformats.org/officeDocument/2006/relationships/image" Target="media/image16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23T06:27:50.01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66,'1691'0,"-1675"-1,1-1,22-5,-1 1,65-10,-22 2,1 4,89 1,-125 9,-33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23T10:01:49.66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0,'284'8,"-20"0,1121-7,-664-2,-708 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3T10:05:22.2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24575,'0'0'-8191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3T10:04:57.0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24575,'0'0'-8191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3T10:05:32.2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1 245 24575,'0'-4'0,"1"0"0,0 1 0,0-1 0,0 0 0,1 0 0,-1 0 0,1 1 0,0-1 0,0 1 0,0-1 0,0 1 0,1 0 0,-1 0 0,6-5 0,5-5 0,27-19 0,18-3 0,-20 12 0,40-18 0,-21 12 0,-46 22-1365,-4 0-5461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3T10:05:35.6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0 272 24575,'2'0'0,"-1"0"0,1 0 0,0 0 0,-1-1 0,1 1 0,-1-1 0,1 1 0,-1-1 0,1 0 0,-1 1 0,1-1 0,-1 0 0,1 0 0,-1 0 0,0 0 0,0 0 0,2-2 0,17-25 0,0-1 0,104-67 0,-106 84 0,12-9 0,33-26 0,-59 44-227,1 0-1,-1 0 1,0 0-1,1 0 1,9-3-1,-2 2-6598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27T05:53:53.90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1 146,'71'1,"78"-3,-135 0,0 0,0-2,0 1,23-11,-19 7,0 1,20-4,65-10,146-22,-52 23,-143 14,130-6,283 12,-919-1,438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27T05:57:07.78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0,'1126'0,"-1120"0,1 1,-1-1,0 1,1 0,6 2,-11-2,0 0,0-1,0 1,0 0,0 0,0 0,-1 0,1 1,0-1,-1 0,1 1,-1-1,1 1,-1 0,0-1,1 1,-1 0,0 0,1 1,1 8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27T05:57:10.60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27T06:07:16.83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0,'1159'0,"-1146"1,-1 1,1 0,-1 0,24 9,23 5,-55-16,0 0,0 1,0 0,0 0,0 0,-1 0,1 1,0-1,-1 1,1 0,-1 0,7 5,-3 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27T06:07:13.99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2,'418'0,"-406"1,-1 0,1 1,-1 0,19 7,-16-5,0 0,17 2,49-1,89-5,-60-2,493 2,-553-3,67-11,-64 7,53-2,311 10,-402-1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23T06:27:34.42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1,'20'0,"0"0,0 1,0 2,0 0,22 6,-8-1,1-1,57 3,-46-5,205-1,-144-5,-42 1,-52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27T06:07:09.86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34,'70'1,"-29"1,0-2,43-6,-24-8,-46 10,0 0,0 1,0 1,21-2,384 6,-395-1,34 6,19 1,-37-8,-28-1,0 1,1 0,-1 1,0 0,1 1,-1 0,0 1,21 8,-22-8,0 1,0-1,0-1,0 0,0-1,0 0,0 0,1-1,13-2,-14 1,1 0,0 1,0 1,0 0,0 0,0 1,-1 1,15 4,-12-1,0 1,-1-1,0 2,0 0,0 1,-1 0,15 15,-22-19,1 0,0-1,0 0,12 7,-3-3,-5-2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27T06:07:21.69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27T06:09:02.33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0 160,'104'-5,"163"-29,-233 28,154-37,-56 10,-77 24,-28 5,36-11,-53 12,1 1,-1 0,1 0,0 1,-1 1,1-1,0 2,-1-1,1 2,0-1,-1 2,0-1,14 6,-13-5,1-1,-1 0,13 1,-12-2,-1 1,19 4,-28-6,0 1,0 0,0 0,0 0,-1 0,1 0,0 1,3 2,-5-4,1 1,-1-1,1 1,-1 0,1-1,-1 1,0-1,1 1,-1-1,0 1,1 0,-1-1,0 1,0 0,0-1,0 1,1 0,-1 0,0-1,0 1,0 0,0-1,-1 1,1 0,0-1,0 1,0 0,-1-1,1 1,-1 0,-4 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27T06:09:04.76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27T06:09:56.44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38,'3'-2,"1"-1,0 1,1 0,-1 0,0 1,1-1,-1 1,8-1,2-2,13-2,1 2,0 0,0 2,0 1,41 5,4-2,248-2,-308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27T06:09:57.67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23T06:27:25.55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1,'467'0,"-453"0,-1 2,0 0,0 0,19 8,-17-6,-1 0,0-1,19 2,37 3,-44-4,39 1,948-6,-1000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27T10:11:40.92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1,'806'0,"-793"0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22T09:54:26.75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229 631,'8'-1,"0"-2,-1 1,1-1,8-5,-10 5,-1 0,0-1,0 0,0 1,0-2,-1 1,1-1,-1 1,-1-1,1 0,0 0,-1-1,0 1,2-8,10-14,-8 17,1-1,13-13,-12 14,-1 0,12-17,74-116,-87 131,2 1,-1 1,2 0,-1 0,18-14,-3 3,-12 12,-1 1,1 0,1 0,23-9,7-6,31-17,-51 30,0 0,0 1,1 1,0 1,32-4,-46 9,23-3,-1 2,1 1,53 4,-12 0,-28-2,51 1,-89 1,-1 0,1 1,-1 0,0 0,0 0,0 1,0 0,10 9,4 1,0-1,0-1,31 11,-45-19,0 1,0-1,-1 1,1 1,-1-1,-1 1,1 0,-1 0,7 12,17 16,63 61,-89-92,0 1,0 0,0 0,-1 0,1 0,-1 0,0 0,0 1,2 8,10 21,-8-25,0 2,0-1,-1 1,0-1,-1 1,0 1,-1-1,-1 0,0 1,2 22,-5 318,0-346,0 0,0 0,0-1,-1 1,1 0,-1-1,-1 1,1-1,-1 0,-5 9,-13 26,16-26,-2-1,1 0,-2 0,0-1,0 0,-1-1,-11 12,-77 68,93-87,-14 11,-72 66,86-77,1-2,-1 1,0 0,0-1,0 0,-5 2,4-2,1 0,0 1,-1-1,1 1,0 0,-3 3,-16 20,20-21,-1 0,0-1,0 1,-1-1,1 0,-1 0,0 0,0-1,-9 5,6-4,-1 1,1 0,-1 1,2-1,-1 2,1-1,-9 10,4-6,0-1,0 0,-1-1,0-1,-1 0,-22 8,-17 10,28-11,0-2,-1-1,0-1,-1-1,0-1,-1-1,1-2,-1-1,-43 1,-295-5,345-2,-1 0,1-1,-30-9,-15-2,59 12,0 0,-1-1,1 0,0 0,0 0,0-1,1 0,-1 0,1-1,0 0,0 0,-5-6,-16-12,24 20,-1 1,0-1,0 1,0 0,-9-2,10 3,0 0,-1 0,1-1,0 1,0-1,0 1,0-1,0 0,1 0,-1-1,0 1,-1-3,-86-118,86 116,1 1,0 0,0-1,0 0,1 0,0 0,0 0,1 0,-2-11,2-6,3-38,0 14,-1 34,0 0,1-1,1 1,1 0,0 0,0 0,1 1,1 0,1 0,14-23,0-2,-10 19,25-36,-20 38,-12 13,-1 0,1 0,-1-1,1 1,-1-1,0 0,-1 1,1-1,1-6,-1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27T10:12:46.36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27T10:12:43.73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68,'431'0,"-390"-2,69-13,-70 9,79-4,-7 2,1 0,-99 8,-10 1,1-1,0 0,0 0,-1 0,1 0,0-1,-1 0,1 0,0 0,-1 0,1-1,-1 0,5-2,-2-2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23T10:01:38.43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23T10:01:52.30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18,'151'1,"164"-2,-196-7,80-1,449 10,-634-1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4EAA65-1E8B-43CF-BBF0-0C9F691941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5214</TotalTime>
  <Pages>72</Pages>
  <Words>3511</Words>
  <Characters>20018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Patkulkar, Dnyaneshwar (Cognizant)</dc:creator>
  <cp:keywords/>
  <dc:description/>
  <cp:lastModifiedBy>Patkulkar, Dnyaneshwar (Cognizant)</cp:lastModifiedBy>
  <cp:revision>105</cp:revision>
  <cp:lastPrinted>2024-03-20T06:57:00Z</cp:lastPrinted>
  <dcterms:created xsi:type="dcterms:W3CDTF">2024-02-27T06:04:00Z</dcterms:created>
  <dcterms:modified xsi:type="dcterms:W3CDTF">2024-03-20T06:58:00Z</dcterms:modified>
</cp:coreProperties>
</file>